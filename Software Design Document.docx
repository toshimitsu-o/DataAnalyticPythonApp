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FAEC4" w14:textId="77777777" w:rsidR="00485431" w:rsidRDefault="00485431" w:rsidP="00926CFD">
      <w:pPr>
        <w:pStyle w:val="Title"/>
      </w:pPr>
      <w:r>
        <w:t xml:space="preserve">Software Design Document </w:t>
      </w:r>
    </w:p>
    <w:p w14:paraId="37007A95" w14:textId="177A2176" w:rsidR="00926CFD" w:rsidRDefault="003270F3" w:rsidP="00926CFD">
      <w:pPr>
        <w:pStyle w:val="Title"/>
      </w:pPr>
      <w:r>
        <w:t>Accident Analysis Software</w:t>
      </w:r>
    </w:p>
    <w:p w14:paraId="286B704F" w14:textId="59903E79" w:rsidR="00926CFD" w:rsidRDefault="003270F3" w:rsidP="00926CFD">
      <w:r>
        <w:t>Nicolas Donaldson – S5256284</w:t>
      </w:r>
    </w:p>
    <w:p w14:paraId="6CDC1598" w14:textId="61363F9C" w:rsidR="0095520F" w:rsidRDefault="0095520F" w:rsidP="00926CFD">
      <w:bookmarkStart w:id="0" w:name="OLE_LINK11"/>
      <w:bookmarkStart w:id="1" w:name="OLE_LINK12"/>
      <w:r>
        <w:t xml:space="preserve">Juniper Lethbridge </w:t>
      </w:r>
      <w:r w:rsidR="00B863D7">
        <w:t>–</w:t>
      </w:r>
      <w:r>
        <w:t xml:space="preserve"> </w:t>
      </w:r>
      <w:r w:rsidR="00B863D7">
        <w:t>S2884940</w:t>
      </w:r>
    </w:p>
    <w:p w14:paraId="7113F7F8" w14:textId="5ADCF7D9" w:rsidR="003C0094" w:rsidRDefault="003C0094" w:rsidP="00926CFD">
      <w:proofErr w:type="spellStart"/>
      <w:r>
        <w:t>Toshimitsu</w:t>
      </w:r>
      <w:proofErr w:type="spellEnd"/>
      <w:r>
        <w:t xml:space="preserve"> Ota </w:t>
      </w:r>
      <w:r w:rsidR="00A77F1F">
        <w:t>– S5251464</w:t>
      </w:r>
    </w:p>
    <w:bookmarkEnd w:id="0"/>
    <w:bookmarkEnd w:id="1"/>
    <w:p w14:paraId="3CC059CC" w14:textId="77777777" w:rsidR="00926CFD" w:rsidRDefault="00926CFD" w:rsidP="00926CFD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042757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6A0D98F" w14:textId="6B2B89BB" w:rsidR="00473473" w:rsidRDefault="00473473">
          <w:pPr>
            <w:pStyle w:val="TOCHeading"/>
          </w:pPr>
          <w:r>
            <w:t>Table of Contents</w:t>
          </w:r>
        </w:p>
        <w:p w14:paraId="1F2BCB3D" w14:textId="25BB26AE" w:rsidR="00CD6DF4" w:rsidRDefault="00473473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2943594" w:history="1">
            <w:r w:rsidR="00CD6DF4" w:rsidRPr="00764B33">
              <w:rPr>
                <w:rStyle w:val="Hyperlink"/>
                <w:noProof/>
              </w:rPr>
              <w:t>1.0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System Vision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_Toc112943594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3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E20B907" w14:textId="541C5EBB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5" w:history="1">
            <w:r w:rsidR="00CD6DF4" w:rsidRPr="00764B33">
              <w:rPr>
                <w:rStyle w:val="Hyperlink"/>
                <w:noProof/>
              </w:rPr>
              <w:t>1.1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Problem Background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_Toc112943595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3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78672186" w14:textId="295355DC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6" w:history="1">
            <w:r w:rsidR="00CD6DF4" w:rsidRPr="00764B33">
              <w:rPr>
                <w:rStyle w:val="Hyperlink"/>
                <w:noProof/>
              </w:rPr>
              <w:t>1.2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System Overview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_Toc112943596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3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277E05BF" w14:textId="1E9D2B34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7" w:history="1">
            <w:r w:rsidR="00CD6DF4" w:rsidRPr="00764B33">
              <w:rPr>
                <w:rStyle w:val="Hyperlink"/>
                <w:noProof/>
              </w:rPr>
              <w:t>1.3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Potential Benefits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_Toc112943597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4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28AF31CD" w14:textId="74378DD5" w:rsidR="00CD6DF4" w:rsidRDefault="00813DAE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8" w:history="1">
            <w:r w:rsidR="00CD6DF4" w:rsidRPr="00764B33">
              <w:rPr>
                <w:rStyle w:val="Hyperlink"/>
                <w:noProof/>
              </w:rPr>
              <w:t>2.0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Requirements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_Toc112943598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5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4164EE7" w14:textId="57DEAC1F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9" w:history="1">
            <w:r w:rsidR="00CD6DF4" w:rsidRPr="00764B33">
              <w:rPr>
                <w:rStyle w:val="Hyperlink"/>
                <w:noProof/>
              </w:rPr>
              <w:t>2.1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User Requirements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_Toc112943599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5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6DDCE0E" w14:textId="5EA4E196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0" w:history="1">
            <w:r w:rsidR="00CD6DF4" w:rsidRPr="00764B33">
              <w:rPr>
                <w:rStyle w:val="Hyperlink"/>
                <w:noProof/>
              </w:rPr>
              <w:t>2.2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Software Requirements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_Toc112943600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6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636DCA2" w14:textId="2AB284E3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1" w:history="1">
            <w:r w:rsidR="00CD6DF4" w:rsidRPr="00764B33">
              <w:rPr>
                <w:rStyle w:val="Hyperlink"/>
                <w:noProof/>
              </w:rPr>
              <w:t>2.3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Use Cases &amp; Use Case Diagrams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_Toc112943601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7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1BAFBC2" w14:textId="1E852C8C" w:rsidR="00CD6DF4" w:rsidRDefault="00813DAE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2" w:history="1">
            <w:r w:rsidR="00CD6DF4" w:rsidRPr="00764B33">
              <w:rPr>
                <w:rStyle w:val="Hyperlink"/>
                <w:noProof/>
              </w:rPr>
              <w:t>3.0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Software Design and System Components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_Toc112943602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11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D591133" w14:textId="44B50E95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3" w:history="1">
            <w:r w:rsidR="00CD6DF4" w:rsidRPr="00764B33">
              <w:rPr>
                <w:rStyle w:val="Hyperlink"/>
                <w:noProof/>
              </w:rPr>
              <w:t>3.1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Software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_Toc112943603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11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1CF5B58F" w14:textId="4401570D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4" w:history="1">
            <w:r w:rsidR="00CD6DF4" w:rsidRPr="00764B33">
              <w:rPr>
                <w:rStyle w:val="Hyperlink"/>
                <w:noProof/>
              </w:rPr>
              <w:t>3.2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System Components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_Toc112943604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12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1942F53C" w14:textId="38E184E5" w:rsidR="00CD6DF4" w:rsidRDefault="00813DAE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05" w:history="1">
            <w:r w:rsidR="00CD6DF4" w:rsidRPr="00764B33">
              <w:rPr>
                <w:rStyle w:val="Hyperlink"/>
                <w:noProof/>
              </w:rPr>
              <w:t>3.2.1</w:t>
            </w:r>
            <w:r w:rsidR="00CD6DF4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Functions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_Toc112943605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12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8C6C0CF" w14:textId="41359A6E" w:rsidR="00CD6DF4" w:rsidRDefault="00813DAE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06" w:history="1">
            <w:r w:rsidR="00CD6DF4" w:rsidRPr="00764B33">
              <w:rPr>
                <w:rStyle w:val="Hyperlink"/>
                <w:noProof/>
              </w:rPr>
              <w:t>3.2.2</w:t>
            </w:r>
            <w:r w:rsidR="00CD6DF4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Data Structures / Data Sources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_Toc112943606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15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BDFA003" w14:textId="1E1E7C81" w:rsidR="00CD6DF4" w:rsidRDefault="00813DAE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07" w:history="1">
            <w:r w:rsidR="00CD6DF4" w:rsidRPr="00764B33">
              <w:rPr>
                <w:rStyle w:val="Hyperlink"/>
                <w:noProof/>
              </w:rPr>
              <w:t>3.2.3</w:t>
            </w:r>
            <w:r w:rsidR="00CD6DF4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Detailed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_Toc112943607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16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D0A72A0" w14:textId="6CB9DE82" w:rsidR="00CD6DF4" w:rsidRDefault="00813DAE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8" w:history="1">
            <w:r w:rsidR="00CD6DF4" w:rsidRPr="00764B33">
              <w:rPr>
                <w:rStyle w:val="Hyperlink"/>
                <w:noProof/>
              </w:rPr>
              <w:t>4.0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User Interface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_Toc112943608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18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4DC2E4D" w14:textId="00C12EAD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9" w:history="1">
            <w:r w:rsidR="00CD6DF4" w:rsidRPr="00764B33">
              <w:rPr>
                <w:rStyle w:val="Hyperlink"/>
                <w:noProof/>
              </w:rPr>
              <w:t>4.1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Structural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_Toc112943609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18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DE9396E" w14:textId="124EA532" w:rsidR="00CD6DF4" w:rsidRDefault="00813DAE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0" w:history="1">
            <w:r w:rsidR="00CD6DF4" w:rsidRPr="00764B33">
              <w:rPr>
                <w:rStyle w:val="Hyperlink"/>
                <w:noProof/>
              </w:rPr>
              <w:t>Main window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_Toc112943610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18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274D1BA9" w14:textId="32AAC7F5" w:rsidR="00CD6DF4" w:rsidRDefault="00813DAE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1" w:history="1">
            <w:r w:rsidR="00CD6DF4" w:rsidRPr="00764B33">
              <w:rPr>
                <w:rStyle w:val="Hyperlink"/>
                <w:noProof/>
              </w:rPr>
              <w:t>Chart window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_Toc112943611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542AEF0C" w14:textId="50C6999D" w:rsidR="00CD6DF4" w:rsidRDefault="00813DAE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2" w:history="1">
            <w:r w:rsidR="00CD6DF4" w:rsidRPr="00764B33">
              <w:rPr>
                <w:rStyle w:val="Hyperlink"/>
                <w:noProof/>
              </w:rPr>
              <w:t>Dataset window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_Toc112943612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E21723C" w14:textId="2183C155" w:rsidR="00CD6DF4" w:rsidRDefault="00813DAE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13" w:history="1">
            <w:r w:rsidR="00CD6DF4" w:rsidRPr="00764B33">
              <w:rPr>
                <w:rStyle w:val="Hyperlink"/>
                <w:noProof/>
              </w:rPr>
              <w:t>4.2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Visual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_Toc112943613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428173A" w14:textId="07B1686C" w:rsidR="00CD6DF4" w:rsidRDefault="00813DAE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4" w:history="1">
            <w:r w:rsidR="00CD6DF4" w:rsidRPr="00764B33">
              <w:rPr>
                <w:rStyle w:val="Hyperlink"/>
                <w:noProof/>
              </w:rPr>
              <w:t>Layout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_Toc112943614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10FE517" w14:textId="6AA16CCC" w:rsidR="00CD6DF4" w:rsidRDefault="00813DAE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5" w:history="1">
            <w:r w:rsidR="00CD6DF4" w:rsidRPr="00764B33">
              <w:rPr>
                <w:rStyle w:val="Hyperlink"/>
                <w:noProof/>
              </w:rPr>
              <w:t>Visual Elements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_Toc112943615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20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59D44EBD" w14:textId="2EBCB4EE" w:rsidR="00CD6DF4" w:rsidRDefault="00813DAE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6" w:history="1">
            <w:r w:rsidR="00CD6DF4" w:rsidRPr="00764B33">
              <w:rPr>
                <w:rStyle w:val="Hyperlink"/>
                <w:noProof/>
              </w:rPr>
              <w:t>Colour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_Toc112943616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21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0DD8905" w14:textId="5F5E4E63" w:rsidR="00CD6DF4" w:rsidRDefault="00813DAE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7" w:history="1">
            <w:r w:rsidR="00CD6DF4" w:rsidRPr="00764B33">
              <w:rPr>
                <w:rStyle w:val="Hyperlink"/>
                <w:noProof/>
              </w:rPr>
              <w:t>Font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_Toc112943617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22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DDE5A63" w14:textId="2A44EAE1" w:rsidR="00CD6DF4" w:rsidRDefault="00813DAE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8" w:history="1">
            <w:r w:rsidR="00CD6DF4" w:rsidRPr="00764B33">
              <w:rPr>
                <w:rStyle w:val="Hyperlink"/>
                <w:noProof/>
              </w:rPr>
              <w:t>Mock-up Screens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_Toc112943618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24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3C70E1A" w14:textId="263E4C14" w:rsidR="00473473" w:rsidRDefault="00473473">
          <w:r>
            <w:rPr>
              <w:b/>
              <w:bCs/>
              <w:noProof/>
            </w:rPr>
            <w:fldChar w:fldCharType="end"/>
          </w:r>
        </w:p>
      </w:sdtContent>
    </w:sdt>
    <w:p w14:paraId="29CD2169" w14:textId="77777777" w:rsidR="00926CFD" w:rsidRDefault="00926CFD" w:rsidP="00926CFD"/>
    <w:p w14:paraId="3D878546" w14:textId="77777777" w:rsidR="00926CFD" w:rsidRDefault="00926CFD" w:rsidP="00926CFD"/>
    <w:p w14:paraId="131096E3" w14:textId="77777777" w:rsidR="00926CFD" w:rsidRDefault="00926CFD" w:rsidP="00926CFD"/>
    <w:p w14:paraId="7E794EBD" w14:textId="77777777" w:rsidR="00926CFD" w:rsidRDefault="00926CFD">
      <w:r>
        <w:br w:type="page"/>
      </w:r>
    </w:p>
    <w:p w14:paraId="442885AC" w14:textId="2569DDC6" w:rsidR="00473473" w:rsidRDefault="00662952" w:rsidP="00473473">
      <w:pPr>
        <w:pStyle w:val="Heading1"/>
        <w:numPr>
          <w:ilvl w:val="0"/>
          <w:numId w:val="2"/>
        </w:numPr>
      </w:pPr>
      <w:bookmarkStart w:id="2" w:name="_Toc112943594"/>
      <w:r>
        <w:lastRenderedPageBreak/>
        <w:t>System Vision</w:t>
      </w:r>
      <w:bookmarkEnd w:id="2"/>
    </w:p>
    <w:p w14:paraId="2B483CD6" w14:textId="22C89228" w:rsidR="00473473" w:rsidRDefault="00473473" w:rsidP="00473473">
      <w:pPr>
        <w:pStyle w:val="Heading2"/>
        <w:numPr>
          <w:ilvl w:val="1"/>
          <w:numId w:val="2"/>
        </w:numPr>
      </w:pPr>
      <w:bookmarkStart w:id="3" w:name="_Toc112943595"/>
      <w:r>
        <w:t xml:space="preserve">Problem </w:t>
      </w:r>
      <w:commentRangeStart w:id="4"/>
      <w:r>
        <w:t>Background</w:t>
      </w:r>
      <w:bookmarkEnd w:id="3"/>
      <w:commentRangeEnd w:id="4"/>
      <w:r w:rsidR="00D33949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4"/>
      </w:r>
    </w:p>
    <w:p w14:paraId="646715B8" w14:textId="77777777" w:rsidR="002558CB" w:rsidRDefault="002558CB" w:rsidP="003270F3"/>
    <w:p w14:paraId="385E5100" w14:textId="7D810030" w:rsidR="00F604EB" w:rsidRPr="003270F3" w:rsidRDefault="00F604EB" w:rsidP="00725729">
      <w:pPr>
        <w:spacing w:line="360" w:lineRule="auto"/>
      </w:pPr>
      <w:r>
        <w:t xml:space="preserve">A dataset containing data on Victoria State Accidents presents opportunities to discover underlying causes and other statistics surrounding road accidents that occur in Victoria. Currently, the </w:t>
      </w:r>
      <w:ins w:id="5" w:author="Toshimitsu Ota" w:date="2022-09-01T17:31:00Z">
        <w:r w:rsidR="007E3E97">
          <w:t>client</w:t>
        </w:r>
        <w:r>
          <w:t xml:space="preserve">, </w:t>
        </w:r>
      </w:ins>
      <w:ins w:id="6" w:author="Toshimitsu Ota" w:date="2022-09-01T17:32:00Z">
        <w:r>
          <w:t xml:space="preserve">the </w:t>
        </w:r>
      </w:ins>
      <w:r>
        <w:t xml:space="preserve">department of transport for Victoria </w:t>
      </w:r>
      <w:del w:id="7" w:author="Toshimitsu Ota" w:date="2022-09-01T17:03:00Z">
        <w:r>
          <w:delText xml:space="preserve">do </w:delText>
        </w:r>
      </w:del>
      <w:ins w:id="8" w:author="Toshimitsu Ota" w:date="2022-09-01T17:03:00Z">
        <w:r w:rsidR="00740EA8">
          <w:t xml:space="preserve">does </w:t>
        </w:r>
      </w:ins>
      <w:r>
        <w:t xml:space="preserve">not have software to </w:t>
      </w:r>
      <w:ins w:id="9" w:author="Toshimitsu Ota" w:date="2022-09-01T17:28:00Z">
        <w:r w:rsidR="00315904">
          <w:t xml:space="preserve">easily access and analyse the </w:t>
        </w:r>
        <w:proofErr w:type="gramStart"/>
        <w:r w:rsidR="00315904">
          <w:t>data, and</w:t>
        </w:r>
        <w:proofErr w:type="gramEnd"/>
        <w:r w:rsidR="00315904">
          <w:t xml:space="preserve"> present the data to external stakeholders</w:t>
        </w:r>
        <w:r w:rsidR="001669D8">
          <w:t>.</w:t>
        </w:r>
        <w:r w:rsidR="00315904">
          <w:t xml:space="preserve"> </w:t>
        </w:r>
        <w:r w:rsidR="001669D8">
          <w:t xml:space="preserve">In addition, there is an increasing need to </w:t>
        </w:r>
      </w:ins>
      <w:r>
        <w:t>train new employees on data analysis</w:t>
      </w:r>
      <w:ins w:id="10" w:author="Toshimitsu Ota" w:date="2022-09-01T17:28:00Z">
        <w:r w:rsidR="00D75533">
          <w:t xml:space="preserve"> to understand </w:t>
        </w:r>
      </w:ins>
      <w:ins w:id="11" w:author="Toshimitsu Ota" w:date="2022-09-01T17:29:00Z">
        <w:r w:rsidR="00D525F0">
          <w:t>what is happening in the field through data</w:t>
        </w:r>
      </w:ins>
      <w:r>
        <w:t xml:space="preserve">. </w:t>
      </w:r>
      <w:ins w:id="12" w:author="Toshimitsu Ota" w:date="2022-09-01T17:30:00Z">
        <w:r w:rsidR="00D1694F">
          <w:t xml:space="preserve">With the new software, </w:t>
        </w:r>
      </w:ins>
      <w:ins w:id="13" w:author="Toshimitsu Ota" w:date="2022-09-01T17:34:00Z">
        <w:r w:rsidR="007E6FF4">
          <w:t>the client</w:t>
        </w:r>
        <w:r w:rsidR="00A50218">
          <w:t xml:space="preserve"> hopes to</w:t>
        </w:r>
      </w:ins>
      <w:del w:id="14" w:author="Toshimitsu Ota" w:date="2022-09-01T17:33:00Z">
        <w:r>
          <w:delText>An increase in data has required the Department of Transport to seek software that</w:delText>
        </w:r>
        <w:bookmarkStart w:id="15" w:name="OLE_LINK1"/>
        <w:bookmarkStart w:id="16" w:name="OLE_LINK2"/>
        <w:r>
          <w:delText xml:space="preserve"> can</w:delText>
        </w:r>
      </w:del>
      <w:r>
        <w:t xml:space="preserve"> draw conclusions and present findings, so that </w:t>
      </w:r>
      <w:del w:id="17" w:author="Toshimitsu Ota" w:date="2022-09-01T17:34:00Z">
        <w:r>
          <w:delText xml:space="preserve">the Department of Transport </w:delText>
        </w:r>
      </w:del>
      <w:ins w:id="18" w:author="Toshimitsu Ota" w:date="2022-09-01T17:34:00Z">
        <w:r w:rsidR="00A50218">
          <w:t xml:space="preserve">they </w:t>
        </w:r>
      </w:ins>
      <w:r>
        <w:t xml:space="preserve">may overcome the challenges associated with data analysis and human error. As data becomes too large, it becomes </w:t>
      </w:r>
      <w:del w:id="19" w:author="Toshimitsu Ota" w:date="2022-09-01T17:34:00Z">
        <w:r>
          <w:delText xml:space="preserve">impossible </w:delText>
        </w:r>
      </w:del>
      <w:ins w:id="20" w:author="Toshimitsu Ota" w:date="2022-09-01T17:35:00Z">
        <w:r w:rsidR="006E5E12">
          <w:t>difficult</w:t>
        </w:r>
      </w:ins>
      <w:ins w:id="21" w:author="Toshimitsu Ota" w:date="2022-09-01T17:34:00Z">
        <w:r w:rsidR="006E5E12">
          <w:t xml:space="preserve"> </w:t>
        </w:r>
      </w:ins>
      <w:r>
        <w:t xml:space="preserve">to analyse the data without </w:t>
      </w:r>
      <w:ins w:id="22" w:author="Toshimitsu Ota" w:date="2022-09-01T17:35:00Z">
        <w:r w:rsidR="006E5E12">
          <w:t xml:space="preserve">human </w:t>
        </w:r>
      </w:ins>
      <w:r>
        <w:t xml:space="preserve">errors, </w:t>
      </w:r>
      <w:ins w:id="23" w:author="Toshimitsu Ota" w:date="2022-09-01T17:35:00Z">
        <w:r w:rsidR="006E5E12">
          <w:t xml:space="preserve">and </w:t>
        </w:r>
      </w:ins>
      <w:r>
        <w:t>misunderstandings</w:t>
      </w:r>
      <w:del w:id="24" w:author="Toshimitsu Ota" w:date="2022-09-01T17:35:00Z">
        <w:r>
          <w:delText>, and large amounts of human resources</w:delText>
        </w:r>
      </w:del>
      <w:r>
        <w:t>. The intention</w:t>
      </w:r>
      <w:ins w:id="25" w:author="Toshimitsu Ota" w:date="2022-09-01T17:36:00Z">
        <w:r>
          <w:t xml:space="preserve"> </w:t>
        </w:r>
      </w:ins>
      <w:del w:id="26" w:author="Toshimitsu Ota" w:date="2022-09-01T17:36:00Z">
        <w:r w:rsidDel="002D6BFE">
          <w:delText xml:space="preserve"> </w:delText>
        </w:r>
      </w:del>
      <w:del w:id="27" w:author="Toshimitsu Ota" w:date="2022-09-01T17:35:00Z">
        <w:r>
          <w:delText xml:space="preserve">is </w:delText>
        </w:r>
      </w:del>
      <w:r>
        <w:t xml:space="preserve">for </w:t>
      </w:r>
      <w:del w:id="28" w:author="Toshimitsu Ota" w:date="2022-09-01T17:36:00Z">
        <w:r>
          <w:delText xml:space="preserve">a </w:delText>
        </w:r>
      </w:del>
      <w:ins w:id="29" w:author="Toshimitsu Ota" w:date="2022-09-01T17:36:00Z">
        <w:r w:rsidR="002D6BFE">
          <w:t xml:space="preserve">this </w:t>
        </w:r>
      </w:ins>
      <w:r>
        <w:t xml:space="preserve">software </w:t>
      </w:r>
      <w:del w:id="30" w:author="Toshimitsu Ota" w:date="2022-09-01T17:36:00Z">
        <w:r>
          <w:delText xml:space="preserve">that </w:delText>
        </w:r>
      </w:del>
      <w:ins w:id="31" w:author="Toshimitsu Ota" w:date="2022-09-01T17:36:00Z">
        <w:r w:rsidR="002D6BFE">
          <w:t xml:space="preserve">is to </w:t>
        </w:r>
      </w:ins>
      <w:del w:id="32" w:author="Toshimitsu Ota" w:date="2022-09-01T17:36:00Z">
        <w:r>
          <w:delText xml:space="preserve">can </w:delText>
        </w:r>
      </w:del>
      <w:r>
        <w:t xml:space="preserve">resolve these issues and </w:t>
      </w:r>
      <w:ins w:id="33" w:author="Toshimitsu Ota" w:date="2022-09-01T17:38:00Z">
        <w:r w:rsidR="00B0418C">
          <w:t xml:space="preserve">also </w:t>
        </w:r>
      </w:ins>
      <w:r>
        <w:t xml:space="preserve">enable </w:t>
      </w:r>
      <w:ins w:id="34" w:author="Toshimitsu Ota" w:date="2022-09-01T17:37:00Z">
        <w:r w:rsidR="0054058F">
          <w:t xml:space="preserve">the client </w:t>
        </w:r>
        <w:r w:rsidR="00B536B6">
          <w:t>to utilise the dataset</w:t>
        </w:r>
        <w:r>
          <w:t xml:space="preserve"> </w:t>
        </w:r>
      </w:ins>
      <w:del w:id="35" w:author="Toshimitsu Ota" w:date="2022-09-01T17:37:00Z">
        <w:r>
          <w:delText>internal stakeholders of the department to</w:delText>
        </w:r>
      </w:del>
      <w:del w:id="36" w:author="Toshimitsu Ota" w:date="2022-09-01T17:28:00Z">
        <w:r>
          <w:delText xml:space="preserve"> easily access and analyse the data, and present the data to external stakeholders</w:delText>
        </w:r>
      </w:del>
      <w:del w:id="37" w:author="Toshimitsu Ota" w:date="2022-09-01T17:37:00Z">
        <w:r>
          <w:delText xml:space="preserve">, in the form of </w:delText>
        </w:r>
      </w:del>
      <w:ins w:id="38" w:author="Toshimitsu Ota" w:date="2022-09-01T17:37:00Z">
        <w:r w:rsidR="00B536B6">
          <w:t xml:space="preserve">for </w:t>
        </w:r>
      </w:ins>
      <w:del w:id="39" w:author="Toshimitsu Ota" w:date="2022-09-01T17:38:00Z">
        <w:r>
          <w:delText xml:space="preserve">an </w:delText>
        </w:r>
      </w:del>
      <w:r>
        <w:t>awareness campaign</w:t>
      </w:r>
      <w:ins w:id="40" w:author="Toshimitsu Ota" w:date="2022-09-01T17:38:00Z">
        <w:r w:rsidR="00B0418C">
          <w:t>s</w:t>
        </w:r>
      </w:ins>
      <w:r>
        <w:t xml:space="preserve"> </w:t>
      </w:r>
      <w:del w:id="41" w:author="Toshimitsu Ota" w:date="2022-09-01T17:38:00Z">
        <w:r>
          <w:delText xml:space="preserve">or </w:delText>
        </w:r>
      </w:del>
      <w:ins w:id="42" w:author="Toshimitsu Ota" w:date="2022-09-01T17:38:00Z">
        <w:r w:rsidR="00B0418C">
          <w:t xml:space="preserve">and </w:t>
        </w:r>
      </w:ins>
      <w:r>
        <w:t>project</w:t>
      </w:r>
      <w:ins w:id="43" w:author="Toshimitsu Ota" w:date="2022-09-01T17:38:00Z">
        <w:r w:rsidR="00B0418C">
          <w:t>s</w:t>
        </w:r>
        <w:r w:rsidR="00615503">
          <w:t xml:space="preserve"> in the future</w:t>
        </w:r>
      </w:ins>
      <w:r>
        <w:t xml:space="preserve">. </w:t>
      </w:r>
    </w:p>
    <w:bookmarkEnd w:id="15"/>
    <w:bookmarkEnd w:id="16"/>
    <w:p w14:paraId="519CB3FD" w14:textId="77777777" w:rsidR="00662952" w:rsidRPr="00662952" w:rsidRDefault="00662952" w:rsidP="00662952"/>
    <w:p w14:paraId="412391C6" w14:textId="0906FEFB" w:rsidR="00473473" w:rsidRDefault="00473473" w:rsidP="00473473">
      <w:pPr>
        <w:pStyle w:val="Heading2"/>
        <w:numPr>
          <w:ilvl w:val="1"/>
          <w:numId w:val="2"/>
        </w:numPr>
      </w:pPr>
      <w:bookmarkStart w:id="44" w:name="_Toc112943596"/>
      <w:r>
        <w:t>System Overview</w:t>
      </w:r>
      <w:bookmarkEnd w:id="44"/>
    </w:p>
    <w:p w14:paraId="6C708EDD" w14:textId="77777777" w:rsidR="00C43E2A" w:rsidRPr="00C43E2A" w:rsidRDefault="00C43E2A" w:rsidP="00C43E2A"/>
    <w:p w14:paraId="4DA28705" w14:textId="54980E4E" w:rsidR="00C43E2A" w:rsidRDefault="00940273" w:rsidP="0024664C">
      <w:pPr>
        <w:spacing w:line="360" w:lineRule="auto"/>
      </w:pPr>
      <w:r>
        <w:t xml:space="preserve">This system </w:t>
      </w:r>
      <w:r w:rsidR="00F55654">
        <w:t xml:space="preserve">will provide a GUI for the user to visualise the data. The system will accept CSV files and </w:t>
      </w:r>
      <w:del w:id="45" w:author="Toshimitsu Ota" w:date="2022-09-01T17:46:00Z">
        <w:r w:rsidR="00F55654">
          <w:delText xml:space="preserve">convert </w:delText>
        </w:r>
        <w:r w:rsidR="00585FC4">
          <w:delText>them into JSON files</w:delText>
        </w:r>
      </w:del>
      <w:ins w:id="46" w:author="Toshimitsu Ota" w:date="2022-09-01T17:46:00Z">
        <w:r w:rsidR="0098428C">
          <w:t>save</w:t>
        </w:r>
        <w:r w:rsidR="008A086F">
          <w:t xml:space="preserve"> the data to a database</w:t>
        </w:r>
      </w:ins>
      <w:r w:rsidR="00585FC4">
        <w:t>. The system will be able to produce results based on the input of the user</w:t>
      </w:r>
      <w:ins w:id="47" w:author="Toshimitsu Ota" w:date="2022-09-01T17:47:00Z">
        <w:r w:rsidR="00D26451">
          <w:t>.</w:t>
        </w:r>
      </w:ins>
      <w:del w:id="48" w:author="Toshimitsu Ota" w:date="2022-09-01T17:47:00Z">
        <w:r w:rsidR="00585FC4" w:rsidDel="00D26451">
          <w:delText>,</w:delText>
        </w:r>
      </w:del>
      <w:r w:rsidR="00585FC4">
        <w:t xml:space="preserve"> </w:t>
      </w:r>
      <w:ins w:id="49" w:author="Toshimitsu Ota" w:date="2022-09-01T17:48:00Z">
        <w:r w:rsidR="00857514">
          <w:t>It</w:t>
        </w:r>
      </w:ins>
      <w:del w:id="50" w:author="Toshimitsu Ota" w:date="2022-09-01T17:47:00Z">
        <w:r w:rsidR="00585FC4">
          <w:delText>and d</w:delText>
        </w:r>
      </w:del>
      <w:del w:id="51" w:author="Toshimitsu Ota" w:date="2022-09-01T17:48:00Z">
        <w:r w:rsidR="00585FC4">
          <w:delText xml:space="preserve">epending on the view, </w:delText>
        </w:r>
      </w:del>
      <w:ins w:id="52" w:author="Toshimitsu Ota" w:date="2022-09-01T17:47:00Z">
        <w:r w:rsidR="00D26451">
          <w:t xml:space="preserve"> </w:t>
        </w:r>
      </w:ins>
      <w:r w:rsidR="00585FC4">
        <w:t xml:space="preserve">will </w:t>
      </w:r>
      <w:ins w:id="53" w:author="Toshimitsu Ota" w:date="2022-09-01T17:48:00Z">
        <w:r w:rsidR="00D26451">
          <w:t xml:space="preserve">also </w:t>
        </w:r>
      </w:ins>
      <w:del w:id="54" w:author="Toshimitsu Ota" w:date="2022-09-01T17:48:00Z">
        <w:r w:rsidR="00585FC4">
          <w:delText xml:space="preserve">be able to </w:delText>
        </w:r>
        <w:r w:rsidR="008846E0">
          <w:delText xml:space="preserve">see the data with </w:delText>
        </w:r>
      </w:del>
      <w:ins w:id="55" w:author="Toshimitsu Ota" w:date="2022-09-01T17:48:00Z">
        <w:r w:rsidR="00D26451">
          <w:t xml:space="preserve">provide </w:t>
        </w:r>
      </w:ins>
      <w:del w:id="56" w:author="Toshimitsu Ota" w:date="2022-09-01T17:48:00Z">
        <w:r w:rsidR="008846E0" w:rsidDel="00857514">
          <w:delText xml:space="preserve">the </w:delText>
        </w:r>
      </w:del>
      <w:ins w:id="57" w:author="Toshimitsu Ota" w:date="2022-09-01T17:48:00Z">
        <w:r w:rsidR="00857514">
          <w:t>various</w:t>
        </w:r>
        <w:r w:rsidR="008846E0">
          <w:t xml:space="preserve"> </w:t>
        </w:r>
      </w:ins>
      <w:r w:rsidR="008846E0">
        <w:t xml:space="preserve">visualisation </w:t>
      </w:r>
      <w:del w:id="58" w:author="Toshimitsu Ota" w:date="2022-09-01T17:49:00Z">
        <w:r w:rsidR="008846E0">
          <w:delText xml:space="preserve">aid </w:delText>
        </w:r>
      </w:del>
      <w:ins w:id="59" w:author="Toshimitsu Ota" w:date="2022-09-01T17:49:00Z">
        <w:r w:rsidR="00857514">
          <w:t xml:space="preserve">tools with </w:t>
        </w:r>
      </w:ins>
      <w:del w:id="60" w:author="Toshimitsu Ota" w:date="2022-09-01T17:49:00Z">
        <w:r w:rsidR="008846E0">
          <w:delText xml:space="preserve">of </w:delText>
        </w:r>
      </w:del>
      <w:r w:rsidR="008846E0">
        <w:t xml:space="preserve">charts. </w:t>
      </w:r>
      <w:r w:rsidR="00410A03">
        <w:t xml:space="preserve">Different views will include the analysis of </w:t>
      </w:r>
      <w:ins w:id="61" w:author="Toshimitsu Ota" w:date="2022-09-01T17:49:00Z">
        <w:r w:rsidR="00443AA6">
          <w:t>traffic accident</w:t>
        </w:r>
      </w:ins>
      <w:ins w:id="62" w:author="Toshimitsu Ota" w:date="2022-09-01T17:50:00Z">
        <w:r w:rsidR="00443AA6">
          <w:t xml:space="preserve">s related to </w:t>
        </w:r>
      </w:ins>
      <w:r w:rsidR="00410A03">
        <w:t xml:space="preserve">alcohol, along with </w:t>
      </w:r>
      <w:r w:rsidR="00E919D2">
        <w:t xml:space="preserve">a </w:t>
      </w:r>
      <w:r w:rsidR="00020EE9">
        <w:t>location</w:t>
      </w:r>
      <w:r w:rsidR="002C3CB7">
        <w:t>-based</w:t>
      </w:r>
      <w:r w:rsidR="00E919D2">
        <w:t xml:space="preserve"> analysis.</w:t>
      </w:r>
      <w:r w:rsidR="00410A03">
        <w:t xml:space="preserve"> </w:t>
      </w:r>
      <w:r w:rsidR="00C43E2A">
        <w:t>The system will</w:t>
      </w:r>
      <w:r w:rsidR="003C403A">
        <w:t xml:space="preserve"> </w:t>
      </w:r>
      <w:r w:rsidR="00C43E2A">
        <w:t>include</w:t>
      </w:r>
      <w:r w:rsidR="003C403A">
        <w:t xml:space="preserve"> f</w:t>
      </w:r>
      <w:r w:rsidR="00585FC4">
        <w:t>eatures</w:t>
      </w:r>
      <w:r w:rsidR="003C403A">
        <w:t xml:space="preserve"> that</w:t>
      </w:r>
      <w:commentRangeStart w:id="63"/>
      <w:r w:rsidR="00C43E2A">
        <w:t xml:space="preserve">: </w:t>
      </w:r>
      <w:commentRangeEnd w:id="63"/>
      <w:r w:rsidR="00305566">
        <w:rPr>
          <w:rStyle w:val="CommentReference"/>
        </w:rPr>
        <w:commentReference w:id="63"/>
      </w:r>
    </w:p>
    <w:p w14:paraId="607D8A9A" w14:textId="0324936B" w:rsidR="00C43E2A" w:rsidRPr="00814917" w:rsidRDefault="00F80EC1" w:rsidP="0024664C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ins w:id="64" w:author="Toshimitsu Ota" w:date="2022-09-01T17:52:00Z">
        <w:r>
          <w:rPr>
            <w:rFonts w:eastAsia="Times New Roman" w:cstheme="minorHAnsi"/>
            <w:color w:val="000000" w:themeColor="text1"/>
            <w:lang w:eastAsia="en-GB"/>
          </w:rPr>
          <w:t>D</w:t>
        </w:r>
      </w:ins>
      <w:del w:id="65" w:author="Toshimitsu Ota" w:date="2022-09-01T17:52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>For a user-selected period, d</w:delText>
        </w:r>
      </w:del>
      <w:r w:rsidR="00C43E2A" w:rsidRPr="00814917">
        <w:rPr>
          <w:rFonts w:eastAsia="Times New Roman" w:cstheme="minorHAnsi"/>
          <w:color w:val="000000" w:themeColor="text1"/>
          <w:lang w:eastAsia="en-GB"/>
        </w:rPr>
        <w:t>isplay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the information of all accidents that happened in the period</w:t>
      </w:r>
      <w:ins w:id="66" w:author="Toshimitsu Ota" w:date="2022-09-01T17:51:00Z">
        <w:r w:rsidR="00871A6C">
          <w:rPr>
            <w:rFonts w:eastAsia="Times New Roman" w:cstheme="minorHAnsi"/>
            <w:color w:val="000000" w:themeColor="text1"/>
            <w:lang w:eastAsia="en-GB"/>
          </w:rPr>
          <w:t xml:space="preserve"> for a user-</w:t>
        </w:r>
        <w:r>
          <w:rPr>
            <w:rFonts w:eastAsia="Times New Roman" w:cstheme="minorHAnsi"/>
            <w:color w:val="000000" w:themeColor="text1"/>
            <w:lang w:eastAsia="en-GB"/>
          </w:rPr>
          <w:t>selected period</w:t>
        </w:r>
      </w:ins>
      <w:r w:rsidR="00C43E2A"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4B3B133B" w14:textId="6ED13A9C" w:rsidR="00C43E2A" w:rsidRPr="00814917" w:rsidRDefault="00C43E2A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del w:id="67" w:author="Toshimitsu Ota" w:date="2022-09-01T17:52:00Z">
        <w:r w:rsidRPr="00814917">
          <w:rPr>
            <w:rFonts w:eastAsia="Times New Roman" w:cstheme="minorHAnsi"/>
            <w:color w:val="000000" w:themeColor="text1"/>
            <w:lang w:eastAsia="en-GB"/>
          </w:rPr>
          <w:delText>For a user-selected period</w:delText>
        </w:r>
      </w:del>
      <w:ins w:id="68" w:author="Toshimitsu Ota" w:date="2022-09-01T17:52:00Z">
        <w:r w:rsidR="00F80EC1">
          <w:rPr>
            <w:rFonts w:eastAsia="Times New Roman" w:cstheme="minorHAnsi"/>
            <w:color w:val="000000" w:themeColor="text1"/>
            <w:lang w:eastAsia="en-GB"/>
          </w:rPr>
          <w:t>P</w:t>
        </w:r>
      </w:ins>
      <w:del w:id="69" w:author="Toshimitsu Ota" w:date="2022-09-01T17:52:00Z">
        <w:r w:rsidRPr="00814917">
          <w:rPr>
            <w:rFonts w:eastAsia="Times New Roman" w:cstheme="minorHAnsi"/>
            <w:color w:val="000000" w:themeColor="text1"/>
            <w:lang w:eastAsia="en-GB"/>
          </w:rPr>
          <w:delText>, p</w:delText>
        </w:r>
      </w:del>
      <w:r w:rsidRPr="00814917">
        <w:rPr>
          <w:rFonts w:eastAsia="Times New Roman" w:cstheme="minorHAnsi"/>
          <w:color w:val="000000" w:themeColor="text1"/>
          <w:lang w:eastAsia="en-GB"/>
        </w:rPr>
        <w:t>roduce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Pr="00814917">
        <w:rPr>
          <w:rFonts w:eastAsia="Times New Roman" w:cstheme="minorHAnsi"/>
          <w:color w:val="000000" w:themeColor="text1"/>
          <w:lang w:eastAsia="en-GB"/>
        </w:rPr>
        <w:t xml:space="preserve"> a chart to show the number of accidents in each hour of the day</w:t>
      </w:r>
      <w:ins w:id="70" w:author="Toshimitsu Ota" w:date="2022-09-01T17:52:00Z">
        <w:r w:rsidRPr="00814917">
          <w:rPr>
            <w:rFonts w:eastAsia="Times New Roman" w:cstheme="minorHAnsi"/>
            <w:color w:val="000000" w:themeColor="text1"/>
            <w:lang w:eastAsia="en-GB"/>
          </w:rPr>
          <w:t xml:space="preserve"> </w:t>
        </w:r>
        <w:r w:rsidR="00F80EC1">
          <w:rPr>
            <w:rFonts w:eastAsia="Times New Roman" w:cstheme="minorHAnsi"/>
            <w:color w:val="000000" w:themeColor="text1"/>
            <w:lang w:eastAsia="en-GB"/>
          </w:rPr>
          <w:t>f</w:t>
        </w:r>
        <w:r w:rsidR="00F80EC1" w:rsidRPr="00814917">
          <w:rPr>
            <w:rFonts w:eastAsia="Times New Roman" w:cstheme="minorHAnsi"/>
            <w:color w:val="000000" w:themeColor="text1"/>
            <w:lang w:eastAsia="en-GB"/>
          </w:rPr>
          <w:t>or a user-selected period</w:t>
        </w:r>
      </w:ins>
      <w:del w:id="71" w:author="Toshimitsu Ota" w:date="2022-09-01T17:52:00Z">
        <w:r w:rsidRPr="00814917" w:rsidDel="00F80EC1">
          <w:rPr>
            <w:rFonts w:eastAsia="Times New Roman" w:cstheme="minorHAnsi"/>
            <w:color w:val="000000" w:themeColor="text1"/>
            <w:lang w:eastAsia="en-GB"/>
          </w:rPr>
          <w:delText xml:space="preserve"> </w:delText>
        </w:r>
        <w:r w:rsidRPr="00814917">
          <w:rPr>
            <w:rFonts w:eastAsia="Times New Roman" w:cstheme="minorHAnsi"/>
            <w:color w:val="000000" w:themeColor="text1"/>
            <w:lang w:eastAsia="en-GB"/>
          </w:rPr>
          <w:delText>(on average)</w:delText>
        </w:r>
      </w:del>
      <w:r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345D9DBE" w14:textId="18375B01" w:rsidR="00C43E2A" w:rsidRPr="00814917" w:rsidRDefault="00F80EC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ins w:id="72" w:author="Toshimitsu Ota" w:date="2022-09-01T17:52:00Z">
        <w:r>
          <w:rPr>
            <w:rFonts w:eastAsia="Times New Roman" w:cstheme="minorHAnsi"/>
            <w:color w:val="000000" w:themeColor="text1"/>
            <w:lang w:eastAsia="en-GB"/>
          </w:rPr>
          <w:t>R</w:t>
        </w:r>
      </w:ins>
      <w:del w:id="73" w:author="Toshimitsu Ota" w:date="2022-09-01T17:52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>For a user-selected period, r</w:delText>
        </w:r>
      </w:del>
      <w:r w:rsidR="00C43E2A" w:rsidRPr="00814917">
        <w:rPr>
          <w:rFonts w:eastAsia="Times New Roman" w:cstheme="minorHAnsi"/>
          <w:color w:val="000000" w:themeColor="text1"/>
          <w:lang w:eastAsia="en-GB"/>
        </w:rPr>
        <w:t>etrieve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all accidents caused by an accident type that contains a </w:t>
      </w:r>
      <w:ins w:id="74" w:author="Toshimitsu Ota" w:date="2022-09-01T17:52:00Z">
        <w:r w:rsidR="00DD4D98">
          <w:rPr>
            <w:rFonts w:eastAsia="Times New Roman" w:cstheme="minorHAnsi"/>
            <w:color w:val="000000" w:themeColor="text1"/>
            <w:lang w:eastAsia="en-GB"/>
          </w:rPr>
          <w:t>user-</w:t>
        </w:r>
      </w:ins>
      <w:ins w:id="75" w:author="Toshimitsu Ota" w:date="2022-09-01T17:53:00Z">
        <w:r w:rsidR="00DD4D98" w:rsidRPr="00DD4D98">
          <w:rPr>
            <w:rFonts w:eastAsia="Times New Roman" w:cstheme="minorHAnsi"/>
            <w:color w:val="000000" w:themeColor="text1"/>
            <w:lang w:eastAsia="en-GB"/>
          </w:rPr>
          <w:t xml:space="preserve"> </w:t>
        </w:r>
        <w:r w:rsidR="00DD4D98" w:rsidRPr="00814917">
          <w:rPr>
            <w:rFonts w:eastAsia="Times New Roman" w:cstheme="minorHAnsi"/>
            <w:color w:val="000000" w:themeColor="text1"/>
            <w:lang w:eastAsia="en-GB"/>
          </w:rPr>
          <w:t xml:space="preserve">entered </w:t>
        </w:r>
      </w:ins>
      <w:r w:rsidR="00C43E2A" w:rsidRPr="00814917">
        <w:rPr>
          <w:rFonts w:eastAsia="Times New Roman" w:cstheme="minorHAnsi"/>
          <w:color w:val="000000" w:themeColor="text1"/>
          <w:lang w:eastAsia="en-GB"/>
        </w:rPr>
        <w:t>keyword</w:t>
      </w:r>
      <w:del w:id="76" w:author="Toshimitsu Ota" w:date="2022-09-01T17:53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(user entered</w:delText>
        </w:r>
        <w:r w:rsidR="00C43E2A" w:rsidRPr="00814917" w:rsidDel="00DD4D98">
          <w:rPr>
            <w:rFonts w:eastAsia="Times New Roman" w:cstheme="minorHAnsi"/>
            <w:color w:val="000000" w:themeColor="text1"/>
            <w:lang w:eastAsia="en-GB"/>
          </w:rPr>
          <w:delText>)</w:delText>
        </w:r>
      </w:del>
      <w:ins w:id="77" w:author="Toshimitsu Ota" w:date="2022-09-01T17:53:00Z">
        <w:r w:rsidR="00E12B91">
          <w:rPr>
            <w:rFonts w:eastAsia="Times New Roman" w:cstheme="minorHAnsi"/>
            <w:color w:val="000000" w:themeColor="text1"/>
            <w:lang w:eastAsia="en-GB"/>
          </w:rPr>
          <w:t>.</w:t>
        </w:r>
      </w:ins>
      <w:del w:id="78" w:author="Toshimitsu Ota" w:date="2022-09-01T17:53:00Z">
        <w:r w:rsidR="00C43E2A" w:rsidRPr="00814917" w:rsidDel="00E12B91">
          <w:rPr>
            <w:rFonts w:eastAsia="Times New Roman" w:cstheme="minorHAnsi"/>
            <w:color w:val="000000" w:themeColor="text1"/>
            <w:lang w:eastAsia="en-GB"/>
          </w:rPr>
          <w:delText>,</w:delText>
        </w:r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</w:delText>
        </w:r>
        <w:r w:rsidR="00F50C66" w:rsidRPr="00814917">
          <w:rPr>
            <w:rFonts w:eastAsia="Times New Roman" w:cstheme="minorHAnsi"/>
            <w:color w:val="000000" w:themeColor="text1"/>
            <w:lang w:eastAsia="en-GB"/>
          </w:rPr>
          <w:delText>e.g.,</w:delText>
        </w:r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collision, pedestrian.</w:delText>
        </w:r>
      </w:del>
    </w:p>
    <w:p w14:paraId="06795DAA" w14:textId="6EDB95E5" w:rsidR="00C43E2A" w:rsidRPr="00814917" w:rsidRDefault="00E12B9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ins w:id="79" w:author="Toshimitsu Ota" w:date="2022-09-01T17:53:00Z">
        <w:r>
          <w:rPr>
            <w:rFonts w:eastAsia="Times New Roman" w:cstheme="minorHAnsi"/>
            <w:color w:val="000000" w:themeColor="text1"/>
            <w:lang w:eastAsia="en-GB"/>
          </w:rPr>
          <w:lastRenderedPageBreak/>
          <w:t xml:space="preserve">Provides </w:t>
        </w:r>
      </w:ins>
      <w:del w:id="80" w:author="Toshimitsu Ota" w:date="2022-09-01T17:53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>Allow</w:delText>
        </w:r>
        <w:r w:rsidR="003C403A" w:rsidRPr="00814917">
          <w:rPr>
            <w:rFonts w:eastAsia="Times New Roman" w:cstheme="minorHAnsi"/>
            <w:color w:val="000000" w:themeColor="text1"/>
            <w:lang w:eastAsia="en-GB"/>
          </w:rPr>
          <w:delText>s</w:delText>
        </w:r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the user to </w:delText>
        </w:r>
      </w:del>
      <w:r w:rsidR="00C43E2A" w:rsidRPr="00814917">
        <w:rPr>
          <w:rFonts w:eastAsia="Times New Roman" w:cstheme="minorHAnsi"/>
          <w:color w:val="000000" w:themeColor="text1"/>
          <w:lang w:eastAsia="en-GB"/>
        </w:rPr>
        <w:t>analys</w:t>
      </w:r>
      <w:ins w:id="81" w:author="Toshimitsu Ota" w:date="2022-09-01T17:54:00Z">
        <w:r>
          <w:rPr>
            <w:rFonts w:eastAsia="Times New Roman" w:cstheme="minorHAnsi"/>
            <w:color w:val="000000" w:themeColor="text1"/>
            <w:lang w:eastAsia="en-GB"/>
          </w:rPr>
          <w:t>is</w:t>
        </w:r>
        <w:r w:rsidR="004E4D7D">
          <w:rPr>
            <w:rFonts w:eastAsia="Times New Roman" w:cstheme="minorHAnsi"/>
            <w:color w:val="000000" w:themeColor="text1"/>
            <w:lang w:eastAsia="en-GB"/>
          </w:rPr>
          <w:t xml:space="preserve"> of alcohol related accidents </w:t>
        </w:r>
      </w:ins>
      <w:ins w:id="82" w:author="Toshimitsu Ota" w:date="2022-09-01T17:55:00Z">
        <w:r w:rsidR="0011225B">
          <w:rPr>
            <w:rFonts w:eastAsia="Times New Roman" w:cstheme="minorHAnsi"/>
            <w:color w:val="000000" w:themeColor="text1"/>
            <w:lang w:eastAsia="en-GB"/>
          </w:rPr>
          <w:t xml:space="preserve">by </w:t>
        </w:r>
        <w:r w:rsidR="00410C64">
          <w:rPr>
            <w:rFonts w:eastAsia="Times New Roman" w:cstheme="minorHAnsi"/>
            <w:color w:val="000000" w:themeColor="text1"/>
            <w:lang w:eastAsia="en-GB"/>
          </w:rPr>
          <w:t xml:space="preserve">comparison between </w:t>
        </w:r>
      </w:ins>
      <w:ins w:id="83" w:author="Toshimitsu Ota" w:date="2022-09-01T17:56:00Z">
        <w:r w:rsidR="00410C64">
          <w:rPr>
            <w:rFonts w:eastAsia="Times New Roman" w:cstheme="minorHAnsi"/>
            <w:color w:val="000000" w:themeColor="text1"/>
            <w:lang w:eastAsia="en-GB"/>
          </w:rPr>
          <w:t>alcohol related and non-related accidents.</w:t>
        </w:r>
      </w:ins>
      <w:ins w:id="84" w:author="Toshimitsu Ota" w:date="2022-09-01T17:55:00Z">
        <w:r w:rsidR="0011225B">
          <w:rPr>
            <w:rFonts w:eastAsia="Times New Roman" w:cstheme="minorHAnsi"/>
            <w:color w:val="000000" w:themeColor="text1"/>
            <w:lang w:eastAsia="en-GB"/>
          </w:rPr>
          <w:t xml:space="preserve"> </w:t>
        </w:r>
      </w:ins>
      <w:del w:id="85" w:author="Toshimitsu Ota" w:date="2022-09-01T17:54:00Z">
        <w:r w:rsidR="00C43E2A" w:rsidRPr="00814917" w:rsidDel="00E12B91">
          <w:rPr>
            <w:rFonts w:eastAsia="Times New Roman" w:cstheme="minorHAnsi"/>
            <w:color w:val="000000" w:themeColor="text1"/>
            <w:lang w:eastAsia="en-GB"/>
          </w:rPr>
          <w:delText>e</w:delText>
        </w:r>
      </w:del>
      <w:del w:id="86" w:author="Toshimitsu Ota" w:date="2022-09-01T17:55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the impact of alcohol in accidents – ie: trends over time, accident types involving alcohol, etc.</w:delText>
        </w:r>
      </w:del>
    </w:p>
    <w:p w14:paraId="1EA9377E" w14:textId="02F9D75C" w:rsidR="00C43E2A" w:rsidRPr="002F0A79" w:rsidRDefault="00814917" w:rsidP="00473473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 w:rsidRPr="00814917">
        <w:rPr>
          <w:rFonts w:eastAsia="Times New Roman" w:cstheme="minorHAnsi"/>
          <w:color w:val="000000" w:themeColor="text1"/>
          <w:lang w:eastAsia="en-GB"/>
        </w:rPr>
        <w:t xml:space="preserve">Allow the user to </w:t>
      </w:r>
      <w:r>
        <w:rPr>
          <w:rFonts w:eastAsia="Times New Roman" w:cstheme="minorHAnsi"/>
          <w:color w:val="000000" w:themeColor="text1"/>
          <w:lang w:eastAsia="en-GB"/>
        </w:rPr>
        <w:t xml:space="preserve">analyse results and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filter the result by LGA and/or Region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to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 compare data between different areas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with the assistance of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charts.</w:t>
      </w:r>
    </w:p>
    <w:p w14:paraId="4392A88C" w14:textId="52EDFE64" w:rsidR="00473473" w:rsidRPr="00473473" w:rsidRDefault="00473473" w:rsidP="00473473">
      <w:pPr>
        <w:pStyle w:val="Heading2"/>
        <w:numPr>
          <w:ilvl w:val="1"/>
          <w:numId w:val="2"/>
        </w:numPr>
      </w:pPr>
      <w:bookmarkStart w:id="87" w:name="_Toc112943597"/>
      <w:r>
        <w:t xml:space="preserve">Potential </w:t>
      </w:r>
      <w:commentRangeStart w:id="88"/>
      <w:r>
        <w:t>Benefits</w:t>
      </w:r>
      <w:bookmarkEnd w:id="87"/>
      <w:commentRangeEnd w:id="88"/>
      <w:r w:rsidR="001557FE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88"/>
      </w:r>
    </w:p>
    <w:p w14:paraId="2829DBFB" w14:textId="68E90559" w:rsidR="003C403A" w:rsidRDefault="003C403A" w:rsidP="00473473">
      <w:pPr>
        <w:pStyle w:val="ListParagraph"/>
        <w:ind w:left="857"/>
      </w:pPr>
    </w:p>
    <w:p w14:paraId="4E7F0704" w14:textId="046C4C0B" w:rsidR="003C403A" w:rsidRPr="00473473" w:rsidRDefault="00A40996" w:rsidP="000D25B8">
      <w:pPr>
        <w:spacing w:line="360" w:lineRule="auto"/>
      </w:pPr>
      <w:ins w:id="89" w:author="Toshimitsu Ota" w:date="2022-09-01T18:21:00Z">
        <w:r>
          <w:t xml:space="preserve">The implementation of </w:t>
        </w:r>
      </w:ins>
      <w:del w:id="90" w:author="Toshimitsu Ota" w:date="2022-09-01T18:22:00Z">
        <w:r w:rsidR="00E0203C">
          <w:delText xml:space="preserve">Implementing </w:delText>
        </w:r>
      </w:del>
      <w:ins w:id="91" w:author="Toshimitsu Ota" w:date="2022-09-01T18:21:00Z">
        <w:r w:rsidR="00F737F3">
          <w:t xml:space="preserve">this </w:t>
        </w:r>
      </w:ins>
      <w:r w:rsidR="00E0203C">
        <w:t xml:space="preserve">software </w:t>
      </w:r>
      <w:ins w:id="92" w:author="Toshimitsu Ota" w:date="2022-09-01T18:22:00Z">
        <w:r>
          <w:t>will</w:t>
        </w:r>
        <w:r w:rsidR="00E0203C">
          <w:t xml:space="preserve"> </w:t>
        </w:r>
      </w:ins>
      <w:del w:id="93" w:author="Toshimitsu Ota" w:date="2022-09-01T18:22:00Z">
        <w:r w:rsidR="00E0203C">
          <w:delText>in the context of data analysis</w:delText>
        </w:r>
        <w:r w:rsidR="001267E7">
          <w:delText xml:space="preserve"> </w:delText>
        </w:r>
      </w:del>
      <w:r w:rsidR="00E0203C">
        <w:t>alleviates the pressure on humans to avoid producing errors</w:t>
      </w:r>
      <w:ins w:id="94" w:author="Toshimitsu Ota" w:date="2022-09-01T18:22:00Z">
        <w:r w:rsidR="00E0203C">
          <w:t xml:space="preserve"> </w:t>
        </w:r>
        <w:r w:rsidR="00106358">
          <w:t>in data analysis</w:t>
        </w:r>
      </w:ins>
      <w:del w:id="95" w:author="Toshimitsu Ota" w:date="2022-09-01T18:16:00Z">
        <w:r w:rsidR="00E0203C" w:rsidDel="00427565">
          <w:delText xml:space="preserve"> </w:delText>
        </w:r>
        <w:r w:rsidR="001267E7">
          <w:delText>with</w:delText>
        </w:r>
        <w:r w:rsidR="00E0203C">
          <w:delText>in the analysis</w:delText>
        </w:r>
      </w:del>
      <w:r w:rsidR="00E0203C">
        <w:t xml:space="preserve">. </w:t>
      </w:r>
      <w:del w:id="96" w:author="Toshimitsu Ota" w:date="2022-09-01T18:20:00Z">
        <w:r w:rsidR="00E0203C">
          <w:delText xml:space="preserve">Without software, </w:delText>
        </w:r>
        <w:r w:rsidR="00F50C66">
          <w:delText xml:space="preserve">the </w:delText>
        </w:r>
      </w:del>
      <w:del w:id="97" w:author="Toshimitsu Ota" w:date="2022-09-01T18:16:00Z">
        <w:r w:rsidR="00F50C66">
          <w:delText>Department of Transport</w:delText>
        </w:r>
      </w:del>
      <w:del w:id="98" w:author="Toshimitsu Ota" w:date="2022-09-01T18:20:00Z">
        <w:r w:rsidR="00E0203C">
          <w:delText xml:space="preserve"> may spend countless human</w:delText>
        </w:r>
      </w:del>
      <w:del w:id="99" w:author="Toshimitsu Ota" w:date="2022-09-01T18:17:00Z">
        <w:r w:rsidR="00E0203C">
          <w:delText xml:space="preserve"> </w:delText>
        </w:r>
      </w:del>
      <w:del w:id="100" w:author="Toshimitsu Ota" w:date="2022-09-01T18:20:00Z">
        <w:r w:rsidR="00E0203C">
          <w:delText xml:space="preserve">and financial resources </w:delText>
        </w:r>
        <w:r w:rsidR="00F50C66">
          <w:delText>on producing results that software can</w:delText>
        </w:r>
        <w:r w:rsidR="00451E5C">
          <w:delText xml:space="preserve"> produce</w:delText>
        </w:r>
        <w:r w:rsidR="00F50C66">
          <w:delText xml:space="preserve"> within seconds. </w:delText>
        </w:r>
      </w:del>
      <w:r w:rsidR="00F50C66">
        <w:t xml:space="preserve">By streamlining </w:t>
      </w:r>
      <w:del w:id="101" w:author="Toshimitsu Ota" w:date="2022-09-01T18:18:00Z">
        <w:r w:rsidR="00F50C66">
          <w:delText xml:space="preserve">long </w:delText>
        </w:r>
      </w:del>
      <w:ins w:id="102" w:author="Toshimitsu Ota" w:date="2022-09-01T18:18:00Z">
        <w:r w:rsidR="0060779C">
          <w:t xml:space="preserve">common </w:t>
        </w:r>
      </w:ins>
      <w:r w:rsidR="00F50C66">
        <w:t xml:space="preserve">tasks into </w:t>
      </w:r>
      <w:ins w:id="103" w:author="Toshimitsu Ota" w:date="2022-09-01T18:18:00Z">
        <w:r w:rsidR="0060779C">
          <w:t xml:space="preserve">software </w:t>
        </w:r>
      </w:ins>
      <w:r w:rsidR="00F50C66">
        <w:t>functions</w:t>
      </w:r>
      <w:del w:id="104" w:author="Toshimitsu Ota" w:date="2022-09-01T18:19:00Z">
        <w:r w:rsidR="00F50C66">
          <w:delText xml:space="preserve"> that can be performed by software</w:delText>
        </w:r>
      </w:del>
      <w:r w:rsidR="00F50C66">
        <w:t xml:space="preserve">, the </w:t>
      </w:r>
      <w:del w:id="105" w:author="Toshimitsu Ota" w:date="2022-09-01T18:19:00Z">
        <w:r w:rsidR="00451E5C">
          <w:delText>D</w:delText>
        </w:r>
        <w:r w:rsidR="00F50C66">
          <w:delText xml:space="preserve">epartment of </w:delText>
        </w:r>
        <w:r w:rsidR="00451E5C">
          <w:delText>T</w:delText>
        </w:r>
        <w:r w:rsidR="00F50C66">
          <w:delText>ransport</w:delText>
        </w:r>
      </w:del>
      <w:ins w:id="106" w:author="Toshimitsu Ota" w:date="2022-09-01T18:19:00Z">
        <w:r w:rsidR="001D1956">
          <w:t>client</w:t>
        </w:r>
      </w:ins>
      <w:r w:rsidR="00F50C66">
        <w:t xml:space="preserve"> </w:t>
      </w:r>
      <w:del w:id="107" w:author="Toshimitsu Ota" w:date="2022-09-01T18:19:00Z">
        <w:r w:rsidR="00F50C66">
          <w:delText xml:space="preserve">can </w:delText>
        </w:r>
      </w:del>
      <w:ins w:id="108" w:author="Toshimitsu Ota" w:date="2022-09-01T18:19:00Z">
        <w:r w:rsidR="001D1956">
          <w:t xml:space="preserve">will </w:t>
        </w:r>
      </w:ins>
      <w:r w:rsidR="00F50C66">
        <w:t xml:space="preserve">benefit </w:t>
      </w:r>
      <w:del w:id="109" w:author="Toshimitsu Ota" w:date="2022-09-01T18:19:00Z">
        <w:r w:rsidR="00F50C66">
          <w:delText xml:space="preserve">with </w:delText>
        </w:r>
      </w:del>
      <w:r w:rsidR="00F50C66">
        <w:t>increased employee productivit</w:t>
      </w:r>
      <w:ins w:id="110" w:author="Toshimitsu Ota" w:date="2022-09-01T18:19:00Z">
        <w:r w:rsidR="001D1956">
          <w:t>ies</w:t>
        </w:r>
      </w:ins>
      <w:del w:id="111" w:author="Toshimitsu Ota" w:date="2022-09-01T18:19:00Z">
        <w:r w:rsidR="00F50C66" w:rsidDel="001D1956">
          <w:delText>y</w:delText>
        </w:r>
      </w:del>
      <w:r w:rsidR="00F50C66">
        <w:t xml:space="preserve"> and</w:t>
      </w:r>
      <w:r w:rsidR="00B6361B">
        <w:t xml:space="preserve"> faster</w:t>
      </w:r>
      <w:r w:rsidR="00F50C66">
        <w:t xml:space="preserve"> </w:t>
      </w:r>
      <w:ins w:id="112" w:author="Toshimitsu Ota" w:date="2022-09-01T18:19:00Z">
        <w:r w:rsidR="001D1956">
          <w:t xml:space="preserve">data </w:t>
        </w:r>
      </w:ins>
      <w:r w:rsidR="00F50C66">
        <w:t>process</w:t>
      </w:r>
      <w:ins w:id="113" w:author="Toshimitsu Ota" w:date="2022-09-01T18:19:00Z">
        <w:r w:rsidR="00C42503">
          <w:t xml:space="preserve">ing without spending </w:t>
        </w:r>
      </w:ins>
      <w:ins w:id="114" w:author="Toshimitsu Ota" w:date="2022-09-01T18:20:00Z">
        <w:r w:rsidR="00FC74B1">
          <w:t>wasteful financial or human resources</w:t>
        </w:r>
      </w:ins>
      <w:del w:id="115" w:author="Toshimitsu Ota" w:date="2022-09-01T18:19:00Z">
        <w:r w:rsidR="00F50C66" w:rsidDel="00C42503">
          <w:delText>es</w:delText>
        </w:r>
      </w:del>
      <w:r w:rsidR="00F50C66">
        <w:t xml:space="preserve">. Software can discover patterns and statistics that are otherwise </w:t>
      </w:r>
      <w:del w:id="116" w:author="Toshimitsu Ota" w:date="2022-09-01T18:22:00Z">
        <w:r w:rsidR="00F50C66">
          <w:delText xml:space="preserve">impossible </w:delText>
        </w:r>
      </w:del>
      <w:ins w:id="117" w:author="Toshimitsu Ota" w:date="2022-09-01T18:22:00Z">
        <w:r w:rsidR="00106358">
          <w:t xml:space="preserve">difficult </w:t>
        </w:r>
      </w:ins>
      <w:r w:rsidR="00F50C66">
        <w:t xml:space="preserve">for humans to observe from a </w:t>
      </w:r>
      <w:ins w:id="118" w:author="Toshimitsu Ota" w:date="2022-09-01T18:22:00Z">
        <w:r w:rsidR="00A13530">
          <w:t xml:space="preserve">big </w:t>
        </w:r>
      </w:ins>
      <w:r w:rsidR="00F50C66">
        <w:t>dataset. With</w:t>
      </w:r>
      <w:ins w:id="119" w:author="Toshimitsu Ota" w:date="2022-09-01T18:23:00Z">
        <w:r w:rsidR="00F50C66">
          <w:t xml:space="preserve"> </w:t>
        </w:r>
        <w:r w:rsidR="00A13530">
          <w:t xml:space="preserve">the </w:t>
        </w:r>
        <w:r w:rsidR="00B55A74">
          <w:t xml:space="preserve">quality </w:t>
        </w:r>
      </w:ins>
      <w:ins w:id="120" w:author="Toshimitsu Ota" w:date="2022-09-01T18:25:00Z">
        <w:r w:rsidR="0007379D">
          <w:t>analysis</w:t>
        </w:r>
      </w:ins>
      <w:r w:rsidR="00F50C66">
        <w:t xml:space="preserve"> </w:t>
      </w:r>
      <w:ins w:id="121" w:author="Toshimitsu Ota" w:date="2022-09-01T18:24:00Z">
        <w:r w:rsidR="00253D92">
          <w:t>from the software</w:t>
        </w:r>
        <w:r w:rsidR="007F7737">
          <w:t xml:space="preserve">, </w:t>
        </w:r>
      </w:ins>
      <w:del w:id="122" w:author="Toshimitsu Ota" w:date="2022-09-01T18:24:00Z">
        <w:r w:rsidR="00F50C66">
          <w:delText xml:space="preserve">this knowledge, the Department of Transport </w:delText>
        </w:r>
      </w:del>
      <w:ins w:id="123" w:author="Toshimitsu Ota" w:date="2022-09-01T18:24:00Z">
        <w:r w:rsidR="007F7737">
          <w:t xml:space="preserve">the client </w:t>
        </w:r>
      </w:ins>
      <w:r w:rsidR="00F50C66">
        <w:t xml:space="preserve">can </w:t>
      </w:r>
      <w:ins w:id="124" w:author="Toshimitsu Ota" w:date="2022-09-01T18:26:00Z">
        <w:r w:rsidR="00972B46">
          <w:t xml:space="preserve">save </w:t>
        </w:r>
        <w:r w:rsidR="00BA0E2A">
          <w:t>time and</w:t>
        </w:r>
        <w:r w:rsidR="00972B46">
          <w:t xml:space="preserve"> financial resources</w:t>
        </w:r>
        <w:r w:rsidR="00BA0E2A">
          <w:t>, moreover</w:t>
        </w:r>
      </w:ins>
      <w:ins w:id="125" w:author="Toshimitsu Ota" w:date="2022-09-01T18:27:00Z">
        <w:r w:rsidR="00BA0E2A">
          <w:t xml:space="preserve">, the software will </w:t>
        </w:r>
        <w:r w:rsidR="004676F6">
          <w:t xml:space="preserve">improve the quality of trainings for new </w:t>
        </w:r>
        <w:r w:rsidR="00CA6752">
          <w:t>employees</w:t>
        </w:r>
      </w:ins>
      <w:ins w:id="126" w:author="Toshimitsu Ota" w:date="2022-09-01T18:28:00Z">
        <w:r w:rsidR="00CA6752">
          <w:t xml:space="preserve"> to </w:t>
        </w:r>
      </w:ins>
      <w:ins w:id="127" w:author="Toshimitsu Ota" w:date="2022-09-01T18:30:00Z">
        <w:r w:rsidR="00E95DF4">
          <w:t xml:space="preserve">help make better decisions to serve </w:t>
        </w:r>
        <w:r w:rsidR="00F84FCC">
          <w:t>people by having</w:t>
        </w:r>
      </w:ins>
      <w:ins w:id="128" w:author="Toshimitsu Ota" w:date="2022-09-01T18:28:00Z">
        <w:r w:rsidR="00CA6752">
          <w:t xml:space="preserve"> better understanding of the </w:t>
        </w:r>
        <w:r w:rsidR="00975378">
          <w:t xml:space="preserve">real </w:t>
        </w:r>
        <w:r w:rsidR="00CA6752">
          <w:t xml:space="preserve">world that they will </w:t>
        </w:r>
        <w:r w:rsidR="00975378">
          <w:t>work in</w:t>
        </w:r>
      </w:ins>
      <w:del w:id="129" w:author="Toshimitsu Ota" w:date="2022-09-01T18:28:00Z">
        <w:r w:rsidR="00F50C66">
          <w:delText>benefit greatly</w:delText>
        </w:r>
        <w:r w:rsidR="00451E5C">
          <w:delText xml:space="preserve"> with the software’s ability to guide the data analyst to solutions not recognised from just the human’s perspective on the data</w:delText>
        </w:r>
      </w:del>
      <w:r w:rsidR="00451E5C">
        <w:t>.</w:t>
      </w:r>
    </w:p>
    <w:p w14:paraId="087A31AC" w14:textId="77777777" w:rsidR="00473473" w:rsidRPr="00473473" w:rsidRDefault="00473473" w:rsidP="00473473"/>
    <w:p w14:paraId="421884C6" w14:textId="77777777" w:rsidR="00473473" w:rsidRPr="00473473" w:rsidRDefault="00473473" w:rsidP="00473473"/>
    <w:p w14:paraId="74DA307A" w14:textId="77777777" w:rsidR="00926CFD" w:rsidRPr="00926CFD" w:rsidRDefault="00926CFD" w:rsidP="00926CFD"/>
    <w:p w14:paraId="7182B35A" w14:textId="77777777" w:rsidR="00926CFD" w:rsidRDefault="00926CFD">
      <w:r>
        <w:br w:type="page"/>
      </w:r>
    </w:p>
    <w:p w14:paraId="3E27676D" w14:textId="7A4C49C4" w:rsidR="00926CFD" w:rsidRDefault="00662952" w:rsidP="00926CFD">
      <w:pPr>
        <w:pStyle w:val="Heading1"/>
        <w:numPr>
          <w:ilvl w:val="0"/>
          <w:numId w:val="2"/>
        </w:numPr>
      </w:pPr>
      <w:bookmarkStart w:id="130" w:name="_Toc112943598"/>
      <w:r>
        <w:lastRenderedPageBreak/>
        <w:t>Requirements</w:t>
      </w:r>
      <w:bookmarkEnd w:id="130"/>
    </w:p>
    <w:p w14:paraId="298063C5" w14:textId="018A6F61" w:rsidR="00662952" w:rsidRDefault="00662952" w:rsidP="00662952">
      <w:pPr>
        <w:pStyle w:val="Heading2"/>
        <w:numPr>
          <w:ilvl w:val="1"/>
          <w:numId w:val="2"/>
        </w:numPr>
      </w:pPr>
      <w:bookmarkStart w:id="131" w:name="_Toc112943599"/>
      <w:r>
        <w:t>User Requirements</w:t>
      </w:r>
      <w:bookmarkEnd w:id="131"/>
    </w:p>
    <w:p w14:paraId="36DF8659" w14:textId="6B7CDE67" w:rsidR="001B2611" w:rsidRDefault="001B2611" w:rsidP="001B2611"/>
    <w:p w14:paraId="306D1133" w14:textId="0082263A" w:rsidR="00C50B73" w:rsidRDefault="00C50B73" w:rsidP="004D1AEA">
      <w:pPr>
        <w:spacing w:line="360" w:lineRule="auto"/>
      </w:pPr>
      <w:r>
        <w:t xml:space="preserve">As the client is the Department of Transport for Victoria, employees of the Department are the end users of the program. </w:t>
      </w:r>
      <w:r w:rsidR="00CB36A6">
        <w:t xml:space="preserve">The end user must first begin with inserting the dataset. Once entered, the user may toggle between variations of the user interface. </w:t>
      </w:r>
      <w:commentRangeStart w:id="132"/>
      <w:commentRangeStart w:id="133"/>
      <w:del w:id="134" w:author="Juniper Lethbridge" w:date="2022-09-01T21:29:00Z">
        <w:r w:rsidR="00CB36A6" w:rsidDel="00453232">
          <w:delText xml:space="preserve">It is only required that the </w:delText>
        </w:r>
      </w:del>
      <w:ins w:id="135" w:author="Juniper Lethbridge" w:date="2022-09-01T21:30:00Z">
        <w:r w:rsidR="00453232">
          <w:t>U</w:t>
        </w:r>
      </w:ins>
      <w:del w:id="136" w:author="Juniper Lethbridge" w:date="2022-09-01T21:30:00Z">
        <w:r w:rsidR="00CB36A6" w:rsidDel="00453232">
          <w:delText>u</w:delText>
        </w:r>
      </w:del>
      <w:r w:rsidR="00CB36A6">
        <w:t>ser</w:t>
      </w:r>
      <w:ins w:id="137" w:author="Juniper Lethbridge" w:date="2022-09-01T21:30:00Z">
        <w:r w:rsidR="00453232">
          <w:t xml:space="preserve">s can </w:t>
        </w:r>
      </w:ins>
      <w:ins w:id="138" w:author="Juniper Lethbridge" w:date="2022-09-01T21:31:00Z">
        <w:r w:rsidR="00044EF0">
          <w:t xml:space="preserve">then </w:t>
        </w:r>
      </w:ins>
      <w:ins w:id="139" w:author="Juniper Lethbridge" w:date="2022-09-01T21:30:00Z">
        <w:r w:rsidR="00453232">
          <w:t xml:space="preserve">decide appropriate search parameters for their required </w:t>
        </w:r>
      </w:ins>
      <w:ins w:id="140" w:author="Juniper Lethbridge" w:date="2022-09-01T21:31:00Z">
        <w:r w:rsidR="00E832AE">
          <w:t>query</w:t>
        </w:r>
      </w:ins>
      <w:ins w:id="141" w:author="Juniper Lethbridge" w:date="2022-09-01T21:30:00Z">
        <w:r w:rsidR="00453232">
          <w:t>.</w:t>
        </w:r>
      </w:ins>
      <w:del w:id="142" w:author="Juniper Lethbridge" w:date="2022-09-01T21:30:00Z">
        <w:r w:rsidR="00CB36A6" w:rsidDel="00453232">
          <w:delText xml:space="preserve"> enters certain parameters surrounding the nature of the user’s </w:delText>
        </w:r>
        <w:r w:rsidR="184AE8C8" w:rsidDel="00453232">
          <w:delText>query</w:delText>
        </w:r>
        <w:commentRangeEnd w:id="132"/>
        <w:r w:rsidR="00375006" w:rsidDel="00453232">
          <w:rPr>
            <w:rStyle w:val="CommentReference"/>
          </w:rPr>
          <w:commentReference w:id="132"/>
        </w:r>
      </w:del>
      <w:commentRangeEnd w:id="133"/>
      <w:r w:rsidR="00E832AE">
        <w:rPr>
          <w:rStyle w:val="CommentReference"/>
        </w:rPr>
        <w:commentReference w:id="133"/>
      </w:r>
      <w:del w:id="143" w:author="Juniper Lethbridge" w:date="2022-09-01T21:30:00Z">
        <w:r w:rsidR="184AE8C8" w:rsidDel="00453232">
          <w:delText>.</w:delText>
        </w:r>
      </w:del>
      <w:r w:rsidR="00CB36A6">
        <w:t xml:space="preserve"> Once decided, and entered, the results of the user’s query shall be viewable via the output. </w:t>
      </w:r>
    </w:p>
    <w:p w14:paraId="23069692" w14:textId="495CAAB9" w:rsidR="00CB36A6" w:rsidRDefault="00CB36A6" w:rsidP="004D1AEA">
      <w:pPr>
        <w:spacing w:line="360" w:lineRule="auto"/>
      </w:pPr>
      <w:r>
        <w:t xml:space="preserve">In a sequential list of needs, </w:t>
      </w:r>
      <w:r w:rsidR="00132890">
        <w:t>the above would be translated to:</w:t>
      </w:r>
    </w:p>
    <w:p w14:paraId="030E4B76" w14:textId="6257ECF6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Open program</w:t>
      </w:r>
    </w:p>
    <w:p w14:paraId="622A724E" w14:textId="4A7FB98D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Insert Dataset (if first time using application)</w:t>
      </w:r>
    </w:p>
    <w:p w14:paraId="20FE22BA" w14:textId="023BCA4B" w:rsidR="00132890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Insert Query Parameters</w:t>
      </w:r>
    </w:p>
    <w:p w14:paraId="4ACC58DE" w14:textId="7CE5275B" w:rsidR="000D7EE2" w:rsidRPr="001B2611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View Results</w:t>
      </w:r>
    </w:p>
    <w:p w14:paraId="427D2E65" w14:textId="515A63EC" w:rsidR="6DF50A73" w:rsidRDefault="2D64F5F5" w:rsidP="008079EB">
      <w:pPr>
        <w:spacing w:line="360" w:lineRule="auto"/>
      </w:pPr>
      <w:r w:rsidRPr="2D64F5F5">
        <w:t xml:space="preserve">Each function will be available from the main view tree in the user interface, with the required function being run dependant on the user input. </w:t>
      </w:r>
      <w:r w:rsidR="6DF50A73" w:rsidRPr="6DF50A73">
        <w:t xml:space="preserve">A field will be available for users to input keywords, which will limit the data output to accident </w:t>
      </w:r>
      <w:r w:rsidR="2750DE65" w:rsidRPr="2750DE65">
        <w:t>data only containing those keywords.</w:t>
      </w:r>
    </w:p>
    <w:p w14:paraId="64860C94" w14:textId="34F88C2E" w:rsidR="0151ACF2" w:rsidRDefault="2D64F5F5" w:rsidP="00211F4F">
      <w:pPr>
        <w:spacing w:line="360" w:lineRule="auto"/>
      </w:pPr>
      <w:r w:rsidRPr="2D64F5F5">
        <w:t>Options</w:t>
      </w:r>
      <w:r w:rsidR="20BE1F81" w:rsidRPr="20BE1F81">
        <w:t xml:space="preserve"> </w:t>
      </w:r>
      <w:r w:rsidR="4BB95FDE" w:rsidRPr="4BB95FDE">
        <w:t xml:space="preserve">to </w:t>
      </w:r>
      <w:r w:rsidR="33D5CB10" w:rsidRPr="33D5CB10">
        <w:t xml:space="preserve">limit the </w:t>
      </w:r>
      <w:r w:rsidR="2575377C" w:rsidRPr="2575377C">
        <w:t xml:space="preserve">timeframe </w:t>
      </w:r>
      <w:r w:rsidR="3B39FE77" w:rsidRPr="3B39FE77">
        <w:t xml:space="preserve">will be </w:t>
      </w:r>
      <w:r w:rsidR="30E3B8B5" w:rsidRPr="30E3B8B5">
        <w:t>displayed</w:t>
      </w:r>
      <w:r w:rsidR="43B66D55" w:rsidRPr="43B66D55">
        <w:t>,</w:t>
      </w:r>
      <w:r w:rsidR="30E3B8B5" w:rsidRPr="30E3B8B5">
        <w:t xml:space="preserve"> </w:t>
      </w:r>
      <w:r w:rsidR="160E118C" w:rsidRPr="160E118C">
        <w:t xml:space="preserve">if a user decides to use </w:t>
      </w:r>
      <w:r w:rsidR="2BD2D887" w:rsidRPr="2BD2D887">
        <w:t xml:space="preserve">this </w:t>
      </w:r>
      <w:r w:rsidR="366E1538" w:rsidRPr="366E1538">
        <w:t xml:space="preserve">function </w:t>
      </w:r>
      <w:r w:rsidR="54F44200" w:rsidRPr="54F44200">
        <w:t xml:space="preserve">the output </w:t>
      </w:r>
      <w:r w:rsidR="03B4D941" w:rsidRPr="03B4D941">
        <w:t xml:space="preserve">will be </w:t>
      </w:r>
      <w:r w:rsidR="6062C339" w:rsidRPr="6062C339">
        <w:t xml:space="preserve">limited </w:t>
      </w:r>
      <w:r w:rsidR="6AFDFFEA" w:rsidRPr="6AFDFFEA">
        <w:t xml:space="preserve">to </w:t>
      </w:r>
      <w:r w:rsidR="19BE972B" w:rsidRPr="19BE972B">
        <w:t xml:space="preserve">data from </w:t>
      </w:r>
      <w:r w:rsidR="2459D3DC" w:rsidRPr="2459D3DC">
        <w:t xml:space="preserve">within this </w:t>
      </w:r>
      <w:r w:rsidR="680BED8F" w:rsidRPr="680BED8F">
        <w:t xml:space="preserve">function. </w:t>
      </w:r>
      <w:r w:rsidR="7E15AB79" w:rsidRPr="7E15AB79">
        <w:t>If no</w:t>
      </w:r>
      <w:r w:rsidR="16CC84D0" w:rsidRPr="16CC84D0">
        <w:t xml:space="preserve"> time is </w:t>
      </w:r>
      <w:r w:rsidR="5AC39572" w:rsidRPr="5AC39572">
        <w:t>specified</w:t>
      </w:r>
      <w:r w:rsidR="70CD535C" w:rsidRPr="70CD535C">
        <w:t>,</w:t>
      </w:r>
      <w:r w:rsidR="5AC39572" w:rsidRPr="5AC39572">
        <w:t xml:space="preserve"> </w:t>
      </w:r>
      <w:r w:rsidR="37717F6B" w:rsidRPr="37717F6B">
        <w:t xml:space="preserve">then all </w:t>
      </w:r>
      <w:r w:rsidR="12009B91" w:rsidRPr="12009B91">
        <w:t xml:space="preserve">relevant data </w:t>
      </w:r>
      <w:r w:rsidR="486A5D27" w:rsidRPr="486A5D27">
        <w:t xml:space="preserve">from the </w:t>
      </w:r>
      <w:r w:rsidR="530599D8" w:rsidRPr="530599D8">
        <w:t xml:space="preserve">dataset will be </w:t>
      </w:r>
      <w:r w:rsidR="01C63119" w:rsidRPr="01C63119">
        <w:t>displayed.</w:t>
      </w:r>
      <w:r w:rsidR="0D79DC12" w:rsidRPr="0D79DC12">
        <w:t xml:space="preserve"> </w:t>
      </w:r>
    </w:p>
    <w:p w14:paraId="6CAF1958" w14:textId="0A38C955" w:rsidR="68DA9F8B" w:rsidRDefault="0151ACF2" w:rsidP="00211F4F">
      <w:pPr>
        <w:spacing w:line="360" w:lineRule="auto"/>
      </w:pPr>
      <w:r w:rsidRPr="0151ACF2">
        <w:t>All data</w:t>
      </w:r>
      <w:r w:rsidR="18E85D4B" w:rsidRPr="18E85D4B">
        <w:t xml:space="preserve"> queries </w:t>
      </w:r>
      <w:r w:rsidR="5C9A76FE" w:rsidRPr="5C9A76FE">
        <w:t xml:space="preserve">will be </w:t>
      </w:r>
      <w:r w:rsidR="15F64AF0" w:rsidRPr="15F64AF0">
        <w:t xml:space="preserve">returned </w:t>
      </w:r>
      <w:r w:rsidR="72A434E8" w:rsidRPr="72A434E8">
        <w:t>in table format</w:t>
      </w:r>
      <w:r w:rsidR="2164CC29" w:rsidRPr="2164CC29">
        <w:t>.</w:t>
      </w:r>
    </w:p>
    <w:p w14:paraId="4ADEFD7F" w14:textId="51974A3A" w:rsidR="728F30D3" w:rsidRDefault="214FC814" w:rsidP="00211F4F">
      <w:pPr>
        <w:spacing w:line="360" w:lineRule="auto"/>
      </w:pPr>
      <w:r w:rsidRPr="214FC814">
        <w:t xml:space="preserve">Once the data has been </w:t>
      </w:r>
      <w:r w:rsidR="375985FE" w:rsidRPr="375985FE">
        <w:t>displayed</w:t>
      </w:r>
      <w:r w:rsidR="6DF50A73" w:rsidRPr="6DF50A73">
        <w:t>,</w:t>
      </w:r>
      <w:r w:rsidR="375985FE" w:rsidRPr="375985FE">
        <w:t xml:space="preserve"> </w:t>
      </w:r>
      <w:r w:rsidR="1DB4468A" w:rsidRPr="1DB4468A">
        <w:t xml:space="preserve">a </w:t>
      </w:r>
      <w:r w:rsidR="284F833B" w:rsidRPr="284F833B">
        <w:t>button</w:t>
      </w:r>
      <w:r w:rsidR="7492DD10" w:rsidRPr="7492DD10">
        <w:t xml:space="preserve"> to </w:t>
      </w:r>
      <w:r w:rsidR="5140C709" w:rsidRPr="5140C709">
        <w:t xml:space="preserve">display a </w:t>
      </w:r>
      <w:r w:rsidR="42E03375" w:rsidRPr="42E03375">
        <w:t>chart</w:t>
      </w:r>
      <w:r w:rsidR="43F86EEC" w:rsidRPr="43F86EEC">
        <w:t xml:space="preserve"> for </w:t>
      </w:r>
      <w:r w:rsidR="6C4B2669" w:rsidRPr="6C4B2669">
        <w:t xml:space="preserve">the </w:t>
      </w:r>
      <w:r w:rsidR="4075B118" w:rsidRPr="4075B118">
        <w:t xml:space="preserve">average </w:t>
      </w:r>
      <w:r w:rsidR="66220AC4" w:rsidRPr="66220AC4">
        <w:t xml:space="preserve">number of </w:t>
      </w:r>
      <w:r w:rsidR="6DF50A73" w:rsidRPr="6DF50A73">
        <w:t>accidents in each hour of</w:t>
      </w:r>
      <w:r w:rsidR="7B841FE7" w:rsidRPr="7B841FE7">
        <w:t xml:space="preserve"> </w:t>
      </w:r>
      <w:r w:rsidR="3597DB58" w:rsidRPr="3597DB58">
        <w:t xml:space="preserve">the </w:t>
      </w:r>
      <w:r w:rsidR="6DF50A73" w:rsidRPr="6DF50A73">
        <w:t>user specified period</w:t>
      </w:r>
      <w:r w:rsidR="1245C551" w:rsidRPr="1245C551">
        <w:t xml:space="preserve"> will </w:t>
      </w:r>
      <w:r w:rsidR="61AB572C" w:rsidRPr="61AB572C">
        <w:t xml:space="preserve">appear </w:t>
      </w:r>
      <w:r w:rsidR="00DA07C7">
        <w:t>below</w:t>
      </w:r>
      <w:r w:rsidR="00DA07C7" w:rsidRPr="627E9BB4">
        <w:t xml:space="preserve"> </w:t>
      </w:r>
      <w:r w:rsidR="627E9BB4" w:rsidRPr="627E9BB4">
        <w:t xml:space="preserve">the </w:t>
      </w:r>
      <w:r w:rsidR="655BDCCB" w:rsidRPr="655BDCCB">
        <w:t xml:space="preserve">returned </w:t>
      </w:r>
      <w:r w:rsidR="141C740C" w:rsidRPr="141C740C">
        <w:t>data</w:t>
      </w:r>
      <w:r w:rsidR="6269CA70" w:rsidRPr="6269CA70">
        <w:t xml:space="preserve">. </w:t>
      </w:r>
      <w:r w:rsidR="6DF50A73" w:rsidRPr="6DF50A73">
        <w:t>If this button is</w:t>
      </w:r>
      <w:r w:rsidR="009401BC">
        <w:t xml:space="preserve"> selected</w:t>
      </w:r>
      <w:r w:rsidR="006C1D19">
        <w:t xml:space="preserve">, </w:t>
      </w:r>
      <w:r w:rsidR="6DF50A73" w:rsidRPr="6DF50A73">
        <w:t xml:space="preserve">a chart will be generated and will be displayed </w:t>
      </w:r>
      <w:r w:rsidR="003D4530">
        <w:t>in a new window</w:t>
      </w:r>
      <w:r w:rsidR="6DF50A73" w:rsidRPr="6DF50A73">
        <w:t xml:space="preserve">. </w:t>
      </w:r>
    </w:p>
    <w:p w14:paraId="18D48836" w14:textId="1EBD5FD6" w:rsidR="65D2C96A" w:rsidRDefault="65D2C96A" w:rsidP="00211F4F">
      <w:pPr>
        <w:spacing w:line="360" w:lineRule="auto"/>
      </w:pPr>
      <w:r w:rsidRPr="65D2C96A">
        <w:t xml:space="preserve">There will also be a </w:t>
      </w:r>
      <w:r w:rsidR="003D4530">
        <w:t>menu</w:t>
      </w:r>
      <w:r w:rsidRPr="65D2C96A">
        <w:t xml:space="preserve"> which will allow the user to specify that they wish to analyse alcohol related incidents. If this </w:t>
      </w:r>
      <w:r w:rsidR="00FB3AE7">
        <w:t>menu</w:t>
      </w:r>
      <w:r w:rsidR="00FB3AE7" w:rsidRPr="65D2C96A">
        <w:t xml:space="preserve"> </w:t>
      </w:r>
      <w:r w:rsidRPr="65D2C96A">
        <w:t xml:space="preserve">is </w:t>
      </w:r>
      <w:r w:rsidR="00FB3AE7">
        <w:t>selected</w:t>
      </w:r>
      <w:r w:rsidRPr="65D2C96A">
        <w:t>, a chart will be displayed showing both alcohol and non-alcohol related incidents over the user-specified period</w:t>
      </w:r>
      <w:r w:rsidR="00B23D04">
        <w:t xml:space="preserve"> in a new window</w:t>
      </w:r>
      <w:r w:rsidRPr="65D2C96A">
        <w:t>.</w:t>
      </w:r>
    </w:p>
    <w:p w14:paraId="189F40EA" w14:textId="318A18D1" w:rsidR="65D2C96A" w:rsidRDefault="00C94328" w:rsidP="00AB0D06">
      <w:pPr>
        <w:spacing w:line="360" w:lineRule="auto"/>
      </w:pPr>
      <w:r>
        <w:t xml:space="preserve">In a separate </w:t>
      </w:r>
      <w:r w:rsidR="0024613E">
        <w:t xml:space="preserve">menu, </w:t>
      </w:r>
      <w:r>
        <w:t>users will be able to view accident data overlayed onto a map of the relevant local government area (LGA)</w:t>
      </w:r>
      <w:r w:rsidR="00F0261D">
        <w:t xml:space="preserve">. Users will be able to </w:t>
      </w:r>
      <w:r w:rsidR="0015108F">
        <w:t>see</w:t>
      </w:r>
      <w:r w:rsidR="00BD51D7">
        <w:t xml:space="preserve"> a</w:t>
      </w:r>
      <w:r w:rsidR="00F0261D">
        <w:t>ccidents</w:t>
      </w:r>
      <w:r w:rsidR="00BD51D7">
        <w:t xml:space="preserve"> being </w:t>
      </w:r>
      <w:r w:rsidR="00F0261D">
        <w:t>displayed as a coloured dot</w:t>
      </w:r>
      <w:r w:rsidR="00BD51D7">
        <w:t xml:space="preserve">. The colour </w:t>
      </w:r>
      <w:r w:rsidR="00AC51D8">
        <w:t xml:space="preserve">of each dot is determined by their accident type, a legend will be displayed to the user </w:t>
      </w:r>
      <w:r w:rsidR="00AC51D8">
        <w:lastRenderedPageBreak/>
        <w:t xml:space="preserve">explaining the colour </w:t>
      </w:r>
      <w:r w:rsidR="00313A1F">
        <w:t>correlation.</w:t>
      </w:r>
      <w:r w:rsidR="00594DCC">
        <w:t xml:space="preserve"> </w:t>
      </w:r>
      <w:r w:rsidR="00313A1F">
        <w:t xml:space="preserve">Users will be able to filter the </w:t>
      </w:r>
      <w:r w:rsidR="00594DCC">
        <w:t>data displayed on the map by region/LGA/accident type etc.</w:t>
      </w:r>
      <w:r w:rsidR="00F0261D">
        <w:t xml:space="preserve"> </w:t>
      </w:r>
    </w:p>
    <w:p w14:paraId="53DD29DB" w14:textId="4C1E7080" w:rsidR="00DC2DA7" w:rsidRDefault="1623A281" w:rsidP="00AB0D06">
      <w:pPr>
        <w:spacing w:line="360" w:lineRule="auto"/>
      </w:pPr>
      <w:r w:rsidRPr="08965375">
        <w:t xml:space="preserve">In addition to </w:t>
      </w:r>
      <w:r w:rsidR="08965375" w:rsidRPr="08965375">
        <w:t>this</w:t>
      </w:r>
      <w:r w:rsidR="13319026" w:rsidRPr="13319026">
        <w:t xml:space="preserve">, </w:t>
      </w:r>
      <w:r w:rsidR="70B2BEA6" w:rsidRPr="70B2BEA6">
        <w:t>the end</w:t>
      </w:r>
      <w:r w:rsidR="4D60A89F" w:rsidRPr="4D60A89F">
        <w:t xml:space="preserve"> user </w:t>
      </w:r>
      <w:r w:rsidR="3F00150B" w:rsidRPr="3F00150B">
        <w:t xml:space="preserve">should be aware </w:t>
      </w:r>
      <w:r w:rsidR="785BE8FC" w:rsidRPr="785BE8FC">
        <w:t xml:space="preserve">that </w:t>
      </w:r>
      <w:r w:rsidR="32CFF865" w:rsidRPr="32CFF865">
        <w:t xml:space="preserve">their query </w:t>
      </w:r>
      <w:r w:rsidR="738FFFBD" w:rsidRPr="738FFFBD">
        <w:t xml:space="preserve">is </w:t>
      </w:r>
      <w:r w:rsidR="225096FE" w:rsidRPr="225096FE">
        <w:t xml:space="preserve">being </w:t>
      </w:r>
      <w:r w:rsidR="252DD815" w:rsidRPr="252DD815">
        <w:t xml:space="preserve">processed. </w:t>
      </w:r>
      <w:r w:rsidR="67061AE4" w:rsidRPr="67061AE4">
        <w:t xml:space="preserve">To provide this </w:t>
      </w:r>
      <w:r w:rsidR="15C6B225" w:rsidRPr="15C6B225">
        <w:t>context</w:t>
      </w:r>
      <w:r w:rsidR="00F46A90">
        <w:t>, for each query</w:t>
      </w:r>
      <w:r w:rsidR="15C6B225" w:rsidRPr="15C6B225">
        <w:t xml:space="preserve"> </w:t>
      </w:r>
      <w:r w:rsidR="40C1F282" w:rsidRPr="40C1F282">
        <w:t xml:space="preserve">a </w:t>
      </w:r>
      <w:r w:rsidR="7A1DC673" w:rsidRPr="7A1DC673">
        <w:t xml:space="preserve">loading </w:t>
      </w:r>
      <w:r w:rsidR="33799A65" w:rsidRPr="33799A65">
        <w:t>prompt</w:t>
      </w:r>
      <w:r w:rsidR="00F46A90">
        <w:t xml:space="preserve"> (</w:t>
      </w:r>
      <w:proofErr w:type="gramStart"/>
      <w:r w:rsidR="00727CAF">
        <w:t>i.e.</w:t>
      </w:r>
      <w:proofErr w:type="gramEnd"/>
      <w:r w:rsidR="00727CAF">
        <w:t xml:space="preserve"> </w:t>
      </w:r>
      <w:r w:rsidR="00F46A90">
        <w:t xml:space="preserve">loading bar, </w:t>
      </w:r>
      <w:r w:rsidR="00727CAF">
        <w:t>circle etc.)</w:t>
      </w:r>
      <w:r w:rsidR="33799A65" w:rsidRPr="33799A65">
        <w:t xml:space="preserve"> </w:t>
      </w:r>
      <w:r w:rsidR="00594DCC">
        <w:t>will</w:t>
      </w:r>
      <w:r w:rsidR="33799A65" w:rsidRPr="33799A65">
        <w:t xml:space="preserve"> be displayed </w:t>
      </w:r>
      <w:r w:rsidR="1B960597" w:rsidRPr="1B960597">
        <w:t xml:space="preserve">to </w:t>
      </w:r>
      <w:r w:rsidR="4A569CD7" w:rsidRPr="4A569CD7">
        <w:t xml:space="preserve">make the end user </w:t>
      </w:r>
      <w:r w:rsidR="270486D0" w:rsidRPr="270486D0">
        <w:t xml:space="preserve">aware that their </w:t>
      </w:r>
      <w:r w:rsidR="2E68BA37" w:rsidRPr="2E68BA37">
        <w:t>query</w:t>
      </w:r>
      <w:r w:rsidR="270486D0" w:rsidRPr="270486D0">
        <w:t xml:space="preserve"> </w:t>
      </w:r>
      <w:r w:rsidR="790262D3" w:rsidRPr="790262D3">
        <w:t>has been accepted</w:t>
      </w:r>
      <w:r w:rsidR="15B1E0E1" w:rsidRPr="15B1E0E1">
        <w:t xml:space="preserve"> </w:t>
      </w:r>
      <w:r w:rsidR="5D148033" w:rsidRPr="5D148033">
        <w:t>and</w:t>
      </w:r>
      <w:r w:rsidR="00DA5301">
        <w:t xml:space="preserve"> the system is working on displaying their query.</w:t>
      </w:r>
      <w:r w:rsidR="5D148033" w:rsidRPr="5D148033">
        <w:t xml:space="preserve"> </w:t>
      </w:r>
    </w:p>
    <w:p w14:paraId="1CFE5B74" w14:textId="77777777" w:rsidR="00655007" w:rsidRPr="00662952" w:rsidRDefault="00655007" w:rsidP="00662952"/>
    <w:p w14:paraId="06819398" w14:textId="4EA5A212" w:rsidR="00662952" w:rsidRDefault="00547A3F" w:rsidP="00662952">
      <w:pPr>
        <w:pStyle w:val="Heading2"/>
        <w:numPr>
          <w:ilvl w:val="1"/>
          <w:numId w:val="2"/>
        </w:numPr>
      </w:pPr>
      <w:bookmarkStart w:id="144" w:name="_Toc112943600"/>
      <w:r>
        <w:t xml:space="preserve">Software </w:t>
      </w:r>
      <w:r w:rsidR="00A97E28">
        <w:t>Requirements</w:t>
      </w:r>
      <w:bookmarkEnd w:id="144"/>
    </w:p>
    <w:p w14:paraId="34D13B71" w14:textId="0972CC6A" w:rsidR="515E4584" w:rsidRDefault="515E4584" w:rsidP="515E4584">
      <w:pPr>
        <w:rPr>
          <w:color w:val="FF0000"/>
        </w:rPr>
      </w:pPr>
    </w:p>
    <w:p w14:paraId="03C53667" w14:textId="754D9A1E" w:rsidR="39D4DE8B" w:rsidRDefault="30FB4C80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30FB4C80">
        <w:t xml:space="preserve">The program shall have a </w:t>
      </w:r>
      <w:r w:rsidR="7F48A2E4" w:rsidRPr="7F48A2E4">
        <w:t>GUI</w:t>
      </w:r>
      <w:r w:rsidR="22AFBD01" w:rsidRPr="22AFBD01">
        <w:t xml:space="preserve"> </w:t>
      </w:r>
      <w:r w:rsidR="6661D6B4" w:rsidRPr="6661D6B4">
        <w:t>implementation</w:t>
      </w:r>
      <w:r w:rsidR="006E217D">
        <w:t>.</w:t>
      </w:r>
    </w:p>
    <w:p w14:paraId="20D2EE0C" w14:textId="08582F3C" w:rsidR="4B701E64" w:rsidRDefault="4B701E64" w:rsidP="00567FB0">
      <w:pPr>
        <w:pStyle w:val="ListParagraph"/>
        <w:numPr>
          <w:ilvl w:val="1"/>
          <w:numId w:val="9"/>
        </w:numPr>
        <w:spacing w:line="360" w:lineRule="auto"/>
      </w:pPr>
      <w:r w:rsidRPr="4B701E64">
        <w:t>The program shall allow for user input through GUI</w:t>
      </w:r>
      <w:r w:rsidR="00045B3D">
        <w:t>.</w:t>
      </w:r>
    </w:p>
    <w:p w14:paraId="77B7EDA0" w14:textId="4954E8E2" w:rsidR="515E4584" w:rsidRDefault="515E4584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accept </w:t>
      </w:r>
      <w:r w:rsidR="007A2395">
        <w:t xml:space="preserve">a </w:t>
      </w:r>
      <w:r w:rsidRPr="515E4584">
        <w:t>csv dataset file from user input</w:t>
      </w:r>
      <w:r w:rsidR="009679B7">
        <w:t>.</w:t>
      </w:r>
    </w:p>
    <w:p w14:paraId="1EFCB1F9" w14:textId="5348AB64" w:rsidR="51706A6C" w:rsidRDefault="51706A6C" w:rsidP="00567FB0">
      <w:pPr>
        <w:pStyle w:val="ListParagraph"/>
        <w:numPr>
          <w:ilvl w:val="1"/>
          <w:numId w:val="9"/>
        </w:numPr>
        <w:spacing w:line="360" w:lineRule="auto"/>
      </w:pPr>
      <w:r w:rsidRPr="51706A6C">
        <w:t xml:space="preserve">The program will limit returned data </w:t>
      </w:r>
      <w:r w:rsidR="350225A3">
        <w:t>by</w:t>
      </w:r>
      <w:r w:rsidRPr="51706A6C">
        <w:t xml:space="preserve"> user </w:t>
      </w:r>
      <w:r w:rsidR="350225A3">
        <w:t>input</w:t>
      </w:r>
      <w:r w:rsidR="00C21E8E">
        <w:t>.</w:t>
      </w:r>
    </w:p>
    <w:p w14:paraId="190FAFE5" w14:textId="467E6F62" w:rsidR="5562294F" w:rsidRDefault="5562294F" w:rsidP="00567FB0">
      <w:pPr>
        <w:pStyle w:val="ListParagraph"/>
        <w:numPr>
          <w:ilvl w:val="1"/>
          <w:numId w:val="9"/>
        </w:numPr>
        <w:spacing w:line="360" w:lineRule="auto"/>
      </w:pPr>
      <w:r>
        <w:t xml:space="preserve">The </w:t>
      </w:r>
      <w:r w:rsidR="30363C64">
        <w:t xml:space="preserve">program will limit returned data by time </w:t>
      </w:r>
      <w:r w:rsidR="73E85617">
        <w:t>range</w:t>
      </w:r>
      <w:r w:rsidR="009679B7">
        <w:t>.</w:t>
      </w:r>
    </w:p>
    <w:p w14:paraId="73CB9521" w14:textId="408AE8DB" w:rsidR="7C4C5B4E" w:rsidRDefault="35A82F4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35A82F40">
        <w:t xml:space="preserve">The program </w:t>
      </w:r>
      <w:r w:rsidR="795A48F3">
        <w:t>shall</w:t>
      </w:r>
      <w:r w:rsidR="795A48F3" w:rsidRPr="795A48F3">
        <w:t xml:space="preserve"> </w:t>
      </w:r>
      <w:r w:rsidR="3A5F473B" w:rsidRPr="3A5F473B">
        <w:t xml:space="preserve">graphically display </w:t>
      </w:r>
      <w:r w:rsidR="170D3134" w:rsidRPr="170D3134">
        <w:t xml:space="preserve">data </w:t>
      </w:r>
      <w:r w:rsidR="45CDC874" w:rsidRPr="45CDC874">
        <w:t xml:space="preserve">through charts </w:t>
      </w:r>
      <w:r w:rsidR="50690525" w:rsidRPr="50690525">
        <w:t xml:space="preserve">&amp; </w:t>
      </w:r>
      <w:r w:rsidR="7F299C65" w:rsidRPr="7F299C65">
        <w:t>tables</w:t>
      </w:r>
      <w:r w:rsidR="009679B7">
        <w:t>.</w:t>
      </w:r>
    </w:p>
    <w:p w14:paraId="60C88795" w14:textId="050B78E1" w:rsidR="6742C061" w:rsidRDefault="03075CF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03075CF0">
        <w:rPr>
          <w:color w:val="000000" w:themeColor="text1"/>
        </w:rPr>
        <w:t xml:space="preserve">The program </w:t>
      </w:r>
      <w:r w:rsidRPr="31C2FCFD">
        <w:rPr>
          <w:color w:val="000000" w:themeColor="text1"/>
        </w:rPr>
        <w:t>shall</w:t>
      </w:r>
      <w:r w:rsidRPr="03075CF0">
        <w:rPr>
          <w:color w:val="000000" w:themeColor="text1"/>
        </w:rPr>
        <w:t xml:space="preserve"> output a </w:t>
      </w:r>
      <w:r w:rsidR="39711E86" w:rsidRPr="42328453">
        <w:rPr>
          <w:color w:val="000000" w:themeColor="text1"/>
        </w:rPr>
        <w:t xml:space="preserve">summary of </w:t>
      </w:r>
      <w:r w:rsidR="39711E86" w:rsidRPr="1EE06E4C">
        <w:rPr>
          <w:color w:val="000000" w:themeColor="text1"/>
        </w:rPr>
        <w:t>results</w:t>
      </w:r>
      <w:r w:rsidR="00CB0806">
        <w:rPr>
          <w:color w:val="000000" w:themeColor="text1"/>
        </w:rPr>
        <w:t>.</w:t>
      </w:r>
    </w:p>
    <w:p w14:paraId="7EBDACE0" w14:textId="5976FBD1" w:rsidR="008C1EEF" w:rsidRDefault="008C1EEF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7D59AA">
        <w:rPr>
          <w:color w:val="000000" w:themeColor="text1"/>
        </w:rPr>
        <w:t>have a database</w:t>
      </w:r>
      <w:r w:rsidR="00EE63F1">
        <w:rPr>
          <w:color w:val="000000" w:themeColor="text1"/>
        </w:rPr>
        <w:t xml:space="preserve"> via s</w:t>
      </w:r>
      <w:r w:rsidR="00323232">
        <w:rPr>
          <w:color w:val="000000" w:themeColor="text1"/>
        </w:rPr>
        <w:t>qlite3 library</w:t>
      </w:r>
      <w:r w:rsidR="007D59AA">
        <w:rPr>
          <w:color w:val="000000" w:themeColor="text1"/>
        </w:rPr>
        <w:t>.</w:t>
      </w:r>
    </w:p>
    <w:p w14:paraId="547CBF45" w14:textId="44A77956" w:rsidR="00770F0B" w:rsidRDefault="00770F0B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allow for users to upload </w:t>
      </w:r>
      <w:r w:rsidR="00CB0806">
        <w:rPr>
          <w:color w:val="000000" w:themeColor="text1"/>
        </w:rPr>
        <w:t xml:space="preserve">a </w:t>
      </w:r>
      <w:r w:rsidR="009D5480">
        <w:rPr>
          <w:color w:val="000000" w:themeColor="text1"/>
        </w:rPr>
        <w:t>.csv dataset file to the database</w:t>
      </w:r>
    </w:p>
    <w:p w14:paraId="3696E659" w14:textId="67E6AE1C" w:rsidR="00567FB0" w:rsidRDefault="00567FB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convert .csv files into </w:t>
      </w:r>
      <w:r w:rsidR="00613E5C">
        <w:rPr>
          <w:color w:val="000000" w:themeColor="text1"/>
        </w:rPr>
        <w:t>a database</w:t>
      </w:r>
    </w:p>
    <w:p w14:paraId="194F1E70" w14:textId="2D86F429" w:rsidR="009D5480" w:rsidRPr="009D5480" w:rsidRDefault="009D548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613E5C">
        <w:rPr>
          <w:color w:val="000000" w:themeColor="text1"/>
        </w:rPr>
        <w:t xml:space="preserve">perform </w:t>
      </w:r>
      <w:r>
        <w:rPr>
          <w:color w:val="000000" w:themeColor="text1"/>
        </w:rPr>
        <w:t>SQLite queries</w:t>
      </w:r>
    </w:p>
    <w:p w14:paraId="20EBD78A" w14:textId="4AB14976" w:rsidR="59F028B1" w:rsidRDefault="515E4584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</w:t>
      </w:r>
      <w:r w:rsidR="36B2E3EE" w:rsidRPr="36B2E3EE">
        <w:t xml:space="preserve">have </w:t>
      </w:r>
      <w:r w:rsidR="1817E5E2" w:rsidRPr="1817E5E2">
        <w:t xml:space="preserve">maths </w:t>
      </w:r>
      <w:r w:rsidR="2386671B" w:rsidRPr="2386671B">
        <w:t>&amp;</w:t>
      </w:r>
      <w:r w:rsidR="46D87D22" w:rsidRPr="46D87D22">
        <w:t xml:space="preserve"> </w:t>
      </w:r>
      <w:r w:rsidR="1817E5E2" w:rsidRPr="1817E5E2">
        <w:t>statistical</w:t>
      </w:r>
      <w:r w:rsidR="3E171755" w:rsidRPr="3E171755">
        <w:t xml:space="preserve"> </w:t>
      </w:r>
      <w:r w:rsidR="00345114" w:rsidRPr="00345114">
        <w:t>modules</w:t>
      </w:r>
      <w:r w:rsidR="007D59AA">
        <w:t>.</w:t>
      </w:r>
    </w:p>
    <w:p w14:paraId="16726BB2" w14:textId="4258DE24" w:rsidR="0E609CAB" w:rsidRDefault="0E609CAB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0E609CAB">
        <w:t xml:space="preserve">The </w:t>
      </w:r>
      <w:r w:rsidR="6B0E86A3" w:rsidRPr="6B0E86A3">
        <w:t>program</w:t>
      </w:r>
      <w:r w:rsidR="5D914479" w:rsidRPr="5D914479">
        <w:t xml:space="preserve"> </w:t>
      </w:r>
      <w:r w:rsidR="739B0263" w:rsidRPr="739B0263">
        <w:t xml:space="preserve">shall have a </w:t>
      </w:r>
      <w:r w:rsidR="7F09839C" w:rsidRPr="7F09839C">
        <w:t xml:space="preserve">datetime </w:t>
      </w:r>
      <w:r w:rsidR="5BB76D95" w:rsidRPr="5BB76D95">
        <w:t>module.</w:t>
      </w:r>
    </w:p>
    <w:p w14:paraId="5337715C" w14:textId="6611DC1E" w:rsidR="5BB76D95" w:rsidRDefault="7C177141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7C177141">
        <w:t xml:space="preserve">The program shall have a </w:t>
      </w:r>
      <w:r w:rsidR="008C1EEF">
        <w:t>PyPlot</w:t>
      </w:r>
      <w:r w:rsidR="3AFDA1B6" w:rsidRPr="3AFDA1B6">
        <w:t xml:space="preserve"> </w:t>
      </w:r>
      <w:r w:rsidR="49A32C39" w:rsidRPr="49A32C39">
        <w:t>module</w:t>
      </w:r>
      <w:r w:rsidR="008C1EEF">
        <w:t>.</w:t>
      </w:r>
    </w:p>
    <w:p w14:paraId="3452F411" w14:textId="64921920" w:rsidR="00547A3F" w:rsidRDefault="00547A3F" w:rsidP="00547A3F">
      <w:pPr>
        <w:rPr>
          <w:color w:val="FF0000"/>
        </w:rPr>
      </w:pPr>
    </w:p>
    <w:p w14:paraId="316434CB" w14:textId="77777777" w:rsidR="00AE0DC1" w:rsidRPr="00AE0DC1" w:rsidRDefault="00AE0DC1" w:rsidP="00662952">
      <w:pPr>
        <w:rPr>
          <w:color w:val="FF0000"/>
        </w:rPr>
      </w:pPr>
    </w:p>
    <w:p w14:paraId="7F1283FC" w14:textId="77777777" w:rsidR="00F54508" w:rsidRDefault="00F54508" w:rsidP="00662952">
      <w:pPr>
        <w:rPr>
          <w:color w:val="FF0000"/>
        </w:rPr>
      </w:pPr>
    </w:p>
    <w:p w14:paraId="3305C6E9" w14:textId="77777777" w:rsidR="00F54508" w:rsidRDefault="00F54508" w:rsidP="00662952">
      <w:pPr>
        <w:rPr>
          <w:color w:val="FF0000"/>
        </w:rPr>
      </w:pPr>
    </w:p>
    <w:p w14:paraId="507BEA1F" w14:textId="77777777" w:rsidR="00F54508" w:rsidRDefault="00F54508" w:rsidP="00662952">
      <w:pPr>
        <w:rPr>
          <w:color w:val="FF0000"/>
        </w:rPr>
      </w:pPr>
    </w:p>
    <w:p w14:paraId="3A41C6A4" w14:textId="77777777" w:rsidR="00F54508" w:rsidRDefault="00F54508" w:rsidP="00662952">
      <w:pPr>
        <w:rPr>
          <w:color w:val="FF0000"/>
        </w:rPr>
      </w:pPr>
    </w:p>
    <w:p w14:paraId="1D211E3E" w14:textId="77777777" w:rsidR="00F54508" w:rsidRDefault="00F54508" w:rsidP="00662952">
      <w:pPr>
        <w:rPr>
          <w:color w:val="FF0000"/>
        </w:rPr>
      </w:pPr>
    </w:p>
    <w:p w14:paraId="5C170A77" w14:textId="77777777" w:rsidR="00F54508" w:rsidRPr="00AE0DC1" w:rsidRDefault="00F54508" w:rsidP="00662952">
      <w:pPr>
        <w:rPr>
          <w:color w:val="FF0000"/>
        </w:rPr>
      </w:pPr>
    </w:p>
    <w:p w14:paraId="6D1EF081" w14:textId="00551619" w:rsidR="00662952" w:rsidRDefault="00662952" w:rsidP="00662952">
      <w:pPr>
        <w:pStyle w:val="Heading2"/>
        <w:numPr>
          <w:ilvl w:val="1"/>
          <w:numId w:val="2"/>
        </w:numPr>
      </w:pPr>
      <w:bookmarkStart w:id="145" w:name="_Toc112943601"/>
      <w:r>
        <w:lastRenderedPageBreak/>
        <w:t>Use Cases</w:t>
      </w:r>
      <w:r w:rsidR="00EA682D">
        <w:t xml:space="preserve"> &amp; Use Case Diagrams</w:t>
      </w:r>
      <w:bookmarkEnd w:id="145"/>
    </w:p>
    <w:p w14:paraId="1C284EF9" w14:textId="53DACC39" w:rsidR="00AE0DC1" w:rsidRPr="00AE0DC1" w:rsidRDefault="00AE0DC1" w:rsidP="00AE0DC1">
      <w:pPr>
        <w:rPr>
          <w:color w:val="FF0000"/>
        </w:rPr>
      </w:pPr>
    </w:p>
    <w:tbl>
      <w:tblPr>
        <w:tblStyle w:val="GridTable5Dark-Accent2"/>
        <w:tblW w:w="9016" w:type="dxa"/>
        <w:tblLayout w:type="fixed"/>
        <w:tblLook w:val="06A0" w:firstRow="1" w:lastRow="0" w:firstColumn="1" w:lastColumn="0" w:noHBand="1" w:noVBand="1"/>
      </w:tblPr>
      <w:tblGrid>
        <w:gridCol w:w="2280"/>
        <w:gridCol w:w="6736"/>
      </w:tblGrid>
      <w:tr w:rsidR="66C01CA2" w14:paraId="65B5FD4E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40788B8" w14:textId="421830D3" w:rsidR="03BC75E4" w:rsidRDefault="03BC75E4" w:rsidP="0060633E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1ECB868F" w14:textId="2522986D" w:rsidR="66C01CA2" w:rsidRDefault="00D70642" w:rsidP="006063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all accident information</w:t>
            </w:r>
          </w:p>
        </w:tc>
      </w:tr>
      <w:tr w:rsidR="535213D9" w14:paraId="23A7571F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0425F75" w14:textId="4CF23DC4" w:rsidR="6E6253F6" w:rsidRDefault="6E6253F6" w:rsidP="0060633E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1499D838" w14:textId="1FD49F9D" w:rsidR="6E6253F6" w:rsidRDefault="6E6253F6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commentRangeStart w:id="146"/>
            <w:del w:id="147" w:author="Juniper Lethbridge" w:date="2022-09-01T20:14:00Z">
              <w:r w:rsidDel="00E560FF">
                <w:delText>Client</w:delText>
              </w:r>
              <w:commentRangeEnd w:id="146"/>
              <w:r w:rsidR="00853D2C" w:rsidDel="00E560FF">
                <w:rPr>
                  <w:rStyle w:val="CommentReference"/>
                </w:rPr>
                <w:commentReference w:id="146"/>
              </w:r>
            </w:del>
            <w:ins w:id="148" w:author="Juniper Lethbridge" w:date="2022-09-01T20:14:00Z">
              <w:r w:rsidR="00E560FF">
                <w:t>User</w:t>
              </w:r>
            </w:ins>
          </w:p>
        </w:tc>
      </w:tr>
      <w:tr w:rsidR="535213D9" w14:paraId="7B1CC264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E2C1395" w14:textId="2023201A" w:rsidR="6E6253F6" w:rsidRDefault="6E6253F6" w:rsidP="0060633E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3B0FEE64" w14:textId="6C0DE24E" w:rsidR="5B4837F6" w:rsidRDefault="00C41179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Database</w:t>
            </w:r>
          </w:p>
        </w:tc>
      </w:tr>
      <w:tr w:rsidR="535213D9" w14:paraId="1FC5671A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B592F8" w14:textId="72E23DD5" w:rsidR="535213D9" w:rsidRDefault="535213D9" w:rsidP="0060633E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49FFDC04" w14:textId="3792369A" w:rsidR="535213D9" w:rsidRDefault="006D3781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</w:t>
            </w:r>
            <w:r w:rsidR="535213D9">
              <w:t xml:space="preserve">ser </w:t>
            </w:r>
            <w:r w:rsidR="000D695C">
              <w:t>specifies</w:t>
            </w:r>
            <w:r w:rsidR="00597EFE">
              <w:t xml:space="preserve"> </w:t>
            </w:r>
            <w:r w:rsidR="006B2932">
              <w:t>a time-period</w:t>
            </w:r>
            <w:r>
              <w:t xml:space="preserve">. The system then retrieves all accident information from this period and displays </w:t>
            </w:r>
            <w:r w:rsidR="00BD25E5">
              <w:t>it in a tabular format</w:t>
            </w:r>
          </w:p>
        </w:tc>
      </w:tr>
      <w:tr w:rsidR="535213D9" w14:paraId="6DF57A7E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59F4DAF" w14:textId="4AE04A54" w:rsidR="623C6A2E" w:rsidRDefault="623C6A2E" w:rsidP="0060633E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364AEE47" w14:textId="4E212D6D" w:rsidR="623C6A2E" w:rsidRDefault="00BD25E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5E3138">
              <w:t>specifies</w:t>
            </w:r>
            <w:r>
              <w:t xml:space="preserve"> a </w:t>
            </w:r>
            <w:r w:rsidR="005E3138">
              <w:t>start date and an end date</w:t>
            </w:r>
            <w:r w:rsidR="00243D2F">
              <w:t xml:space="preserve">, </w:t>
            </w:r>
            <w:r w:rsidR="008D40DA">
              <w:t xml:space="preserve">and </w:t>
            </w:r>
            <w:r w:rsidR="00243D2F">
              <w:t xml:space="preserve">after </w:t>
            </w:r>
            <w:r w:rsidR="00492254">
              <w:t>pressing the ‘search’ button</w:t>
            </w:r>
            <w:r w:rsidR="008D40DA">
              <w:t>,</w:t>
            </w:r>
            <w:r w:rsidR="00492254">
              <w:t xml:space="preserve"> all accident data </w:t>
            </w:r>
            <w:r w:rsidR="00025E16">
              <w:t xml:space="preserve">within the user-specified period is retrieved from </w:t>
            </w:r>
            <w:r w:rsidR="001E062D">
              <w:t>the database and presented in a tabular format.</w:t>
            </w:r>
          </w:p>
        </w:tc>
      </w:tr>
      <w:tr w:rsidR="66C01CA2" w14:paraId="190C40B8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807738" w14:textId="59CF22F2" w:rsidR="66C01CA2" w:rsidRDefault="03BC75E4" w:rsidP="0060633E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5D477E37" w14:textId="07982975" w:rsidR="66C01CA2" w:rsidRDefault="51B6825A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requires to </w:t>
            </w:r>
            <w:r w:rsidR="001E062D">
              <w:t>view</w:t>
            </w:r>
            <w:r>
              <w:t xml:space="preserve"> accident data within Victoria</w:t>
            </w:r>
            <w:r w:rsidR="001E062D">
              <w:t xml:space="preserve"> during a specific</w:t>
            </w:r>
            <w:r w:rsidR="007B24B8">
              <w:t xml:space="preserve"> time-period</w:t>
            </w:r>
            <w:r w:rsidR="262E6D69">
              <w:t>.</w:t>
            </w:r>
          </w:p>
        </w:tc>
      </w:tr>
      <w:tr w:rsidR="66C01CA2" w14:paraId="15F5AE4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4406863" w14:textId="0670EEA8" w:rsidR="66C01CA2" w:rsidRDefault="03BC75E4" w:rsidP="0060633E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19A0916C" w14:textId="5051A68B" w:rsidR="66C01CA2" w:rsidRDefault="00DF2EF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</w:t>
            </w:r>
            <w:r w:rsidR="0013150B">
              <w:t xml:space="preserve">knows the </w:t>
            </w:r>
            <w:r w:rsidR="00E25245">
              <w:t>period</w:t>
            </w:r>
            <w:r w:rsidR="0013150B">
              <w:t xml:space="preserve"> they wish to </w:t>
            </w:r>
            <w:r w:rsidR="007B19B3">
              <w:t xml:space="preserve">view </w:t>
            </w:r>
            <w:r w:rsidR="0013150B">
              <w:t xml:space="preserve">and </w:t>
            </w:r>
            <w:r w:rsidR="007B19B3">
              <w:t xml:space="preserve">data from within this </w:t>
            </w:r>
            <w:r w:rsidR="00E25245">
              <w:t>period is within the database.</w:t>
            </w:r>
          </w:p>
        </w:tc>
      </w:tr>
      <w:tr w:rsidR="535213D9" w14:paraId="67C7A1C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F88B2CE" w14:textId="6ADF7C79" w:rsidR="2EA6B6ED" w:rsidRDefault="2EA6B6ED" w:rsidP="0060633E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6055E1A3" w14:textId="53B4518E" w:rsidR="2A1F3BDA" w:rsidRDefault="002B54F4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from the </w:t>
            </w:r>
            <w:r w:rsidR="00C41179">
              <w:t xml:space="preserve">database </w:t>
            </w:r>
            <w:r w:rsidR="00E26ACA">
              <w:t>has been queried and displayed by the program.</w:t>
            </w:r>
          </w:p>
        </w:tc>
      </w:tr>
      <w:tr w:rsidR="66C01CA2" w14:paraId="168E4A35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77D59CA" w14:textId="53E3345A" w:rsidR="66C01CA2" w:rsidRDefault="03BC75E4" w:rsidP="0060633E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34038CD6" w14:textId="47A988A8" w:rsidR="66C01CA2" w:rsidRDefault="004C4A42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Accident information</w:t>
            </w:r>
            <w:r w:rsidR="00791E70">
              <w:t xml:space="preserve"> from within the user-specified period</w:t>
            </w:r>
            <w:r>
              <w:t xml:space="preserve"> is successfully displayed </w:t>
            </w:r>
            <w:r w:rsidR="00791E70">
              <w:t>within the program</w:t>
            </w:r>
            <w:r w:rsidR="00E26ACA">
              <w:t>.</w:t>
            </w:r>
          </w:p>
        </w:tc>
      </w:tr>
      <w:tr w:rsidR="66C01CA2" w14:paraId="11EA3325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C009BDF" w14:textId="7925C54E" w:rsidR="66C01CA2" w:rsidRDefault="03BC75E4" w:rsidP="0060633E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171A2F7F" w14:textId="6E40C795" w:rsidR="66C01CA2" w:rsidRDefault="00791E70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CB7038">
              <w:t>from within the user-specified period is not in the database</w:t>
            </w:r>
            <w:r w:rsidR="00A417CE">
              <w:t>.</w:t>
            </w:r>
          </w:p>
        </w:tc>
      </w:tr>
    </w:tbl>
    <w:p w14:paraId="206F3318" w14:textId="5E6B0B8C" w:rsidR="00662952" w:rsidRPr="00662952" w:rsidRDefault="00662952" w:rsidP="535213D9"/>
    <w:p w14:paraId="0D0EA360" w14:textId="77777777" w:rsidR="00BC71E0" w:rsidRDefault="00BC71E0" w:rsidP="535213D9"/>
    <w:p w14:paraId="24F90825" w14:textId="77777777" w:rsidR="00BC71E0" w:rsidRDefault="00BC71E0" w:rsidP="535213D9"/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BC71E0" w14:paraId="3A7C6781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B92574D" w14:textId="079F1649" w:rsidR="00BC71E0" w:rsidRDefault="00BC71E0" w:rsidP="00FE67C6">
            <w:pPr>
              <w:spacing w:line="360" w:lineRule="auto"/>
            </w:pPr>
            <w:r>
              <w:t>Use Case</w:t>
            </w:r>
          </w:p>
        </w:tc>
        <w:tc>
          <w:tcPr>
            <w:tcW w:w="6753" w:type="dxa"/>
          </w:tcPr>
          <w:p w14:paraId="282BFC57" w14:textId="7D26A776" w:rsidR="00BC71E0" w:rsidRDefault="00BC71E0" w:rsidP="00FE67C6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average hourly accident rate</w:t>
            </w:r>
          </w:p>
        </w:tc>
      </w:tr>
      <w:tr w:rsidR="00BC71E0" w14:paraId="0709435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19B87CB" w14:textId="4EF35BDE" w:rsidR="00BC71E0" w:rsidRDefault="00BC71E0" w:rsidP="00FE67C6">
            <w:pPr>
              <w:spacing w:line="360" w:lineRule="auto"/>
            </w:pPr>
            <w:r>
              <w:t>Primary Actor</w:t>
            </w:r>
          </w:p>
        </w:tc>
        <w:tc>
          <w:tcPr>
            <w:tcW w:w="6753" w:type="dxa"/>
          </w:tcPr>
          <w:p w14:paraId="56B55EF8" w14:textId="2E46E2E1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del w:id="149" w:author="Juniper Lethbridge" w:date="2022-09-01T20:14:00Z">
              <w:r w:rsidDel="00E560FF">
                <w:delText>Client</w:delText>
              </w:r>
            </w:del>
            <w:ins w:id="150" w:author="Juniper Lethbridge" w:date="2022-09-01T20:14:00Z">
              <w:r w:rsidR="00E560FF">
                <w:t>User</w:t>
              </w:r>
            </w:ins>
          </w:p>
        </w:tc>
      </w:tr>
      <w:tr w:rsidR="00BC71E0" w14:paraId="4428FA02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968FBA9" w14:textId="60705C40" w:rsidR="00BC71E0" w:rsidRDefault="00BC71E0" w:rsidP="00FE67C6">
            <w:pPr>
              <w:spacing w:line="360" w:lineRule="auto"/>
            </w:pPr>
            <w:r>
              <w:t>Secondary Actor</w:t>
            </w:r>
          </w:p>
        </w:tc>
        <w:tc>
          <w:tcPr>
            <w:tcW w:w="6753" w:type="dxa"/>
          </w:tcPr>
          <w:p w14:paraId="1B8B2577" w14:textId="518FFCB5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00BC71E0" w14:paraId="076FC50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30BE5E8" w14:textId="1BDE9674" w:rsidR="00BC71E0" w:rsidRDefault="00BC71E0" w:rsidP="00FE67C6">
            <w:pPr>
              <w:spacing w:line="360" w:lineRule="auto"/>
            </w:pPr>
            <w:r>
              <w:t>Description</w:t>
            </w:r>
          </w:p>
        </w:tc>
        <w:tc>
          <w:tcPr>
            <w:tcW w:w="6753" w:type="dxa"/>
          </w:tcPr>
          <w:p w14:paraId="2A7FE48D" w14:textId="453EACCB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From data retrieved within the user-specified time-period the average hourly accident rate is calculated and presented graphically as a chart.</w:t>
            </w:r>
          </w:p>
        </w:tc>
      </w:tr>
      <w:tr w:rsidR="00BC71E0" w14:paraId="055ECBBF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5E63BD0" w14:textId="1077BA9F" w:rsidR="00BC71E0" w:rsidRDefault="00BC71E0" w:rsidP="00FE67C6">
            <w:pPr>
              <w:spacing w:line="360" w:lineRule="auto"/>
            </w:pPr>
            <w:r>
              <w:t>Flow of events</w:t>
            </w:r>
          </w:p>
        </w:tc>
        <w:tc>
          <w:tcPr>
            <w:tcW w:w="6753" w:type="dxa"/>
          </w:tcPr>
          <w:p w14:paraId="4C918316" w14:textId="1F7F1F63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has already retrieved data from within a time-period they have specified. The user then </w:t>
            </w:r>
            <w:r w:rsidR="00C5466B">
              <w:t>clicks</w:t>
            </w:r>
            <w:r>
              <w:t xml:space="preserve"> a button which calculates the average hourly accident rate within the period and generates a chart to display the data. </w:t>
            </w:r>
          </w:p>
        </w:tc>
      </w:tr>
      <w:tr w:rsidR="00BC71E0" w14:paraId="5154DAEB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9B3BEB9" w14:textId="7B1CD1D0" w:rsidR="00BC71E0" w:rsidRDefault="00BC71E0" w:rsidP="00FE67C6">
            <w:pPr>
              <w:spacing w:line="360" w:lineRule="auto"/>
            </w:pPr>
            <w:r>
              <w:t>Trigger</w:t>
            </w:r>
          </w:p>
        </w:tc>
        <w:tc>
          <w:tcPr>
            <w:tcW w:w="6753" w:type="dxa"/>
          </w:tcPr>
          <w:p w14:paraId="0FA8947B" w14:textId="1BAA10AD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617F">
              <w:t xml:space="preserve">The </w:t>
            </w:r>
            <w:r>
              <w:t xml:space="preserve">user requires to analyse the hourly accident rates within a specified time-period. </w:t>
            </w:r>
          </w:p>
        </w:tc>
      </w:tr>
      <w:tr w:rsidR="00BC71E0" w14:paraId="3654F137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FF6B282" w14:textId="664E76EA" w:rsidR="00BC71E0" w:rsidRDefault="00BC71E0" w:rsidP="00FE67C6">
            <w:pPr>
              <w:spacing w:line="360" w:lineRule="auto"/>
            </w:pPr>
            <w:r>
              <w:lastRenderedPageBreak/>
              <w:t>Pre-condition</w:t>
            </w:r>
          </w:p>
        </w:tc>
        <w:tc>
          <w:tcPr>
            <w:tcW w:w="6753" w:type="dxa"/>
          </w:tcPr>
          <w:p w14:paraId="062AE30C" w14:textId="6B34E671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set of data has been successfully retrieved from the database and is currently being displayed within the program.</w:t>
            </w:r>
          </w:p>
        </w:tc>
      </w:tr>
      <w:tr w:rsidR="00BC71E0" w14:paraId="246EAC1D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0BB0F51" w14:textId="67796B6B" w:rsidR="00BC71E0" w:rsidRDefault="00BC71E0" w:rsidP="00FE67C6">
            <w:pPr>
              <w:spacing w:line="360" w:lineRule="auto"/>
            </w:pPr>
            <w:r>
              <w:t>Post-Condition</w:t>
            </w:r>
          </w:p>
        </w:tc>
        <w:tc>
          <w:tcPr>
            <w:tcW w:w="6753" w:type="dxa"/>
          </w:tcPr>
          <w:p w14:paraId="4347615B" w14:textId="381AD724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hourly accident rates have been calculated and the system has accurately displayed these rates as a chart </w:t>
            </w:r>
          </w:p>
        </w:tc>
      </w:tr>
      <w:tr w:rsidR="00BC71E0" w14:paraId="2F4AE7C9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4CD9606" w14:textId="78BC4FCC" w:rsidR="00BC71E0" w:rsidRDefault="00BC71E0" w:rsidP="00FE67C6">
            <w:pPr>
              <w:spacing w:line="360" w:lineRule="auto"/>
            </w:pPr>
            <w:r>
              <w:t>Success Scenario</w:t>
            </w:r>
          </w:p>
        </w:tc>
        <w:tc>
          <w:tcPr>
            <w:tcW w:w="6753" w:type="dxa"/>
          </w:tcPr>
          <w:p w14:paraId="1E013495" w14:textId="6B4E4F80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hourly accident rate from within the user-specified time-period has been displayed as a chart.</w:t>
            </w:r>
          </w:p>
        </w:tc>
      </w:tr>
      <w:tr w:rsidR="00BC71E0" w14:paraId="1741F34A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7AAD193" w14:textId="364CCE39" w:rsidR="00BC71E0" w:rsidRDefault="00BC71E0" w:rsidP="00FE67C6">
            <w:pPr>
              <w:spacing w:line="360" w:lineRule="auto"/>
            </w:pPr>
            <w:r>
              <w:t>Abort Scenario</w:t>
            </w:r>
          </w:p>
        </w:tc>
        <w:tc>
          <w:tcPr>
            <w:tcW w:w="6753" w:type="dxa"/>
          </w:tcPr>
          <w:p w14:paraId="1F36E027" w14:textId="3B9029C3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There is not enough data within the timeframe to display an average accident rate for a 24hr period.</w:t>
            </w:r>
          </w:p>
        </w:tc>
      </w:tr>
    </w:tbl>
    <w:p w14:paraId="763A2A9E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2F2368E7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4F1AE9A" w14:textId="421830D3" w:rsidR="535213D9" w:rsidRDefault="535213D9" w:rsidP="00B77CA2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F8CBB5A" w14:textId="007E9188" w:rsidR="392D5165" w:rsidRDefault="004C489F" w:rsidP="00B77CA2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FF3F36">
              <w:t xml:space="preserve"> </w:t>
            </w:r>
            <w:r w:rsidR="00E300C1">
              <w:t xml:space="preserve">accident data containing </w:t>
            </w:r>
            <w:r w:rsidR="00227CF2">
              <w:t>user-specified keywords</w:t>
            </w:r>
          </w:p>
        </w:tc>
      </w:tr>
      <w:tr w:rsidR="535213D9" w14:paraId="264778B8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F83A2D" w14:textId="4CF23DC4" w:rsidR="535213D9" w:rsidRDefault="535213D9" w:rsidP="00B77CA2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6CF46584" w14:textId="17C6B8A1" w:rsidR="535213D9" w:rsidRDefault="535213D9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51" w:author="Juniper Lethbridge" w:date="2022-09-01T20:15:00Z">
              <w:r w:rsidDel="00E560FF">
                <w:delText>Client</w:delText>
              </w:r>
            </w:del>
            <w:ins w:id="152" w:author="Juniper Lethbridge" w:date="2022-09-01T20:15:00Z">
              <w:r w:rsidR="00E560FF">
                <w:t>User</w:t>
              </w:r>
            </w:ins>
          </w:p>
        </w:tc>
      </w:tr>
      <w:tr w:rsidR="535213D9" w14:paraId="6AF0AE2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6B2287" w14:textId="2023201A" w:rsidR="535213D9" w:rsidRDefault="535213D9" w:rsidP="00B77CA2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41B013B2" w14:textId="07F873FC" w:rsidR="535213D9" w:rsidRDefault="535213D9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45A4174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727B9B9" w14:textId="72E23DD5" w:rsidR="535213D9" w:rsidRDefault="535213D9" w:rsidP="00B77CA2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5036DD4F" w14:textId="4663241B" w:rsidR="6CDC4893" w:rsidRDefault="00227CF2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enters a </w:t>
            </w:r>
            <w:r w:rsidR="0071258A">
              <w:t xml:space="preserve">keyword which limits the </w:t>
            </w:r>
            <w:r w:rsidR="00FC03AA">
              <w:t>retrieved data to only records containing that keyword within the user-specified period.</w:t>
            </w:r>
          </w:p>
        </w:tc>
      </w:tr>
      <w:tr w:rsidR="535213D9" w14:paraId="598A8F5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87CFC92" w14:textId="4AE04A54" w:rsidR="535213D9" w:rsidRDefault="535213D9" w:rsidP="00B77CA2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004DA4F4" w14:textId="12F80691" w:rsidR="3642DF26" w:rsidRDefault="00FC03AA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CB1E3D">
              <w:t xml:space="preserve">inputs a </w:t>
            </w:r>
            <w:r w:rsidR="00DB0112">
              <w:t>keyword into the relevant text field</w:t>
            </w:r>
            <w:r w:rsidR="00D05A3C">
              <w:t xml:space="preserve">. The database is queried with this keyword along with the user-specified timeframe </w:t>
            </w:r>
            <w:r w:rsidR="003348BA">
              <w:t>and all matching records are displayed in a tabular format</w:t>
            </w:r>
            <w:ins w:id="153" w:author="Toshimitsu Ota" w:date="2022-09-01T18:54:00Z">
              <w:r w:rsidR="009132DB">
                <w:t>.</w:t>
              </w:r>
            </w:ins>
            <w:del w:id="154" w:author="Toshimitsu Ota" w:date="2022-09-01T18:54:00Z">
              <w:r w:rsidR="003348BA">
                <w:delText>/</w:delText>
              </w:r>
            </w:del>
          </w:p>
        </w:tc>
      </w:tr>
      <w:tr w:rsidR="535213D9" w14:paraId="25FCB50B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A2AA8F5" w14:textId="59CF22F2" w:rsidR="535213D9" w:rsidRDefault="535213D9" w:rsidP="00B77CA2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14C8657B" w14:textId="71BA9429" w:rsidR="178AE5F5" w:rsidRDefault="003348BA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</w:t>
            </w:r>
            <w:r w:rsidR="00F512F2">
              <w:t xml:space="preserve">view accident data with a relevant keyword and </w:t>
            </w:r>
            <w:r w:rsidR="0026249E">
              <w:t>within a specific timeframe.</w:t>
            </w:r>
          </w:p>
        </w:tc>
      </w:tr>
      <w:tr w:rsidR="535213D9" w14:paraId="6E71E3F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D00629" w14:textId="0670EEA8" w:rsidR="535213D9" w:rsidRDefault="535213D9" w:rsidP="00B77CA2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60FED0A8" w14:textId="6B0906DD" w:rsidR="535213D9" w:rsidRDefault="002A33D0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200AD0">
              <w:t xml:space="preserve">is available </w:t>
            </w:r>
            <w:r>
              <w:t xml:space="preserve">from within this timeframe </w:t>
            </w:r>
            <w:r w:rsidR="00200AD0">
              <w:t>and containing the relevant keyword(s)</w:t>
            </w:r>
            <w:ins w:id="155" w:author="Toshimitsu Ota" w:date="2022-09-01T18:54:00Z">
              <w:r w:rsidR="004930DA">
                <w:t>.</w:t>
              </w:r>
            </w:ins>
          </w:p>
        </w:tc>
      </w:tr>
      <w:tr w:rsidR="535213D9" w14:paraId="7473BC1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3B02000" w14:textId="6ADF7C79" w:rsidR="535213D9" w:rsidRDefault="535213D9" w:rsidP="00B77CA2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00632E05" w14:textId="16A34519" w:rsidR="6FFCEEAC" w:rsidRDefault="00D7372D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data has been successfully queried and all relevant records have been displayed.</w:t>
            </w:r>
          </w:p>
        </w:tc>
      </w:tr>
      <w:tr w:rsidR="535213D9" w14:paraId="3D74B89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1D7D0C0" w14:textId="53E3345A" w:rsidR="535213D9" w:rsidRDefault="535213D9" w:rsidP="00B77CA2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7465B79F" w14:textId="5F5D6032" w:rsidR="6CA8C547" w:rsidRDefault="6CA8C547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within </w:t>
            </w:r>
            <w:r w:rsidR="00D7372D">
              <w:t>the</w:t>
            </w:r>
            <w:r>
              <w:t xml:space="preserve"> user defined parameters are displayed</w:t>
            </w:r>
          </w:p>
        </w:tc>
      </w:tr>
      <w:tr w:rsidR="535213D9" w14:paraId="37F5E16E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9B027BB" w14:textId="7925C54E" w:rsidR="535213D9" w:rsidRDefault="535213D9" w:rsidP="00B77CA2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4B4CAB31" w14:textId="6886E9E4" w:rsidR="518785B1" w:rsidRDefault="518785B1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7372D">
              <w:t>are</w:t>
            </w:r>
            <w:r>
              <w:t xml:space="preserve"> found with </w:t>
            </w:r>
            <w:r w:rsidR="00925B4D">
              <w:t>the</w:t>
            </w:r>
            <w:r>
              <w:t xml:space="preserve"> user defined parameters</w:t>
            </w:r>
          </w:p>
        </w:tc>
      </w:tr>
    </w:tbl>
    <w:p w14:paraId="4013E70F" w14:textId="0244D9DE" w:rsidR="00662952" w:rsidRPr="00662952" w:rsidRDefault="00662952" w:rsidP="535213D9"/>
    <w:p w14:paraId="2C5A3633" w14:textId="77777777" w:rsidR="00266775" w:rsidRDefault="00266775" w:rsidP="535213D9"/>
    <w:p w14:paraId="55BC37A0" w14:textId="77777777" w:rsidR="00A23CC3" w:rsidRDefault="00425CF5">
      <w:pPr>
        <w:keepNext/>
        <w:rPr>
          <w:ins w:id="156" w:author="Juniper Lethbridge" w:date="2022-09-01T21:16:00Z"/>
        </w:rPr>
        <w:pPrChange w:id="157" w:author="Juniper Lethbridge" w:date="2022-09-01T21:16:00Z">
          <w:pPr/>
        </w:pPrChange>
      </w:pPr>
      <w:ins w:id="158" w:author="Juniper Lethbridge" w:date="2022-09-01T21:15:00Z">
        <w:r>
          <w:rPr>
            <w:noProof/>
          </w:rPr>
          <w:lastRenderedPageBreak/>
          <w:drawing>
            <wp:inline distT="0" distB="0" distL="0" distR="0" wp14:anchorId="090EEEAD" wp14:editId="5460C5D0">
              <wp:extent cx="5724525" cy="5124450"/>
              <wp:effectExtent l="0" t="0" r="9525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512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33810B8" w14:textId="6C5F09A5" w:rsidR="00266775" w:rsidRDefault="00A23CC3">
      <w:pPr>
        <w:pStyle w:val="Caption"/>
        <w:pPrChange w:id="159" w:author="Juniper Lethbridge" w:date="2022-09-01T21:16:00Z">
          <w:pPr/>
        </w:pPrChange>
      </w:pPr>
      <w:ins w:id="160" w:author="Juniper Lethbridge" w:date="2022-09-01T21:16:00Z">
        <w:r>
          <w:t xml:space="preserve">Diagram </w:t>
        </w:r>
        <w:r>
          <w:fldChar w:fldCharType="begin"/>
        </w:r>
        <w:r>
          <w:instrText xml:space="preserve"> SEQ Diagram \* ARABIC </w:instrText>
        </w:r>
      </w:ins>
      <w:r>
        <w:fldChar w:fldCharType="separate"/>
      </w:r>
      <w:ins w:id="161" w:author="Juniper Lethbridge" w:date="2022-09-02T13:18:00Z">
        <w:r w:rsidR="00FE30A3">
          <w:rPr>
            <w:noProof/>
          </w:rPr>
          <w:t>1</w:t>
        </w:r>
      </w:ins>
      <w:ins w:id="162" w:author="Juniper Lethbridge" w:date="2022-09-01T21:16:00Z">
        <w:r>
          <w:fldChar w:fldCharType="end"/>
        </w:r>
        <w:r>
          <w:t>: Use Case Diagram for Functions 1,2,3</w:t>
        </w:r>
      </w:ins>
    </w:p>
    <w:p w14:paraId="6C49DAFE" w14:textId="77777777" w:rsidR="00266775" w:rsidRDefault="00266775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0E8665B9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A6B944" w14:textId="421830D3" w:rsidR="535213D9" w:rsidRDefault="535213D9" w:rsidP="001A52C7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7FC128B3" w14:textId="6385A05B" w:rsidR="3E8219D3" w:rsidRDefault="001556C8" w:rsidP="001A52C7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643D3B">
              <w:t xml:space="preserve"> all alcohol related incidents </w:t>
            </w:r>
            <w:r w:rsidR="00223612">
              <w:t>within a user-specified time</w:t>
            </w:r>
          </w:p>
        </w:tc>
      </w:tr>
      <w:tr w:rsidR="535213D9" w14:paraId="420D8165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1C4A1AF" w14:textId="4CF23DC4" w:rsidR="535213D9" w:rsidRDefault="535213D9" w:rsidP="001A52C7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B6A7BF5" w14:textId="25325C58" w:rsidR="535213D9" w:rsidRDefault="535213D9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63" w:author="Juniper Lethbridge" w:date="2022-09-01T20:15:00Z">
              <w:r w:rsidDel="00E560FF">
                <w:delText>Client</w:delText>
              </w:r>
            </w:del>
            <w:ins w:id="164" w:author="Juniper Lethbridge" w:date="2022-09-01T20:15:00Z">
              <w:r w:rsidR="00E560FF">
                <w:t>User</w:t>
              </w:r>
            </w:ins>
          </w:p>
        </w:tc>
      </w:tr>
      <w:tr w:rsidR="535213D9" w14:paraId="6C638764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21D286A" w14:textId="2023201A" w:rsidR="535213D9" w:rsidRDefault="535213D9" w:rsidP="001A52C7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06861ACF" w14:textId="07F873FC" w:rsidR="535213D9" w:rsidRDefault="535213D9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2CC2246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5306FBC" w14:textId="72E23DD5" w:rsidR="535213D9" w:rsidRDefault="535213D9" w:rsidP="001A52C7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13099A56" w14:textId="0F1A90E8" w:rsidR="1BCF31F6" w:rsidRDefault="00223612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C34BF7">
              <w:t xml:space="preserve">alcohol related accident </w:t>
            </w:r>
            <w:r>
              <w:t xml:space="preserve">data within a </w:t>
            </w:r>
            <w:r w:rsidR="00C34BF7">
              <w:t xml:space="preserve">user-specified period is </w:t>
            </w:r>
            <w:r w:rsidR="003B5724">
              <w:t>displayed.</w:t>
            </w:r>
          </w:p>
        </w:tc>
      </w:tr>
      <w:tr w:rsidR="535213D9" w14:paraId="6B98957F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3FD1F8D" w14:textId="4AE04A54" w:rsidR="535213D9" w:rsidRDefault="535213D9" w:rsidP="001A52C7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6F6C7F47" w14:textId="5BB4397A" w:rsidR="1211296C" w:rsidRDefault="00CB2394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selects the alcohol related accident </w:t>
            </w:r>
            <w:r w:rsidR="005241A7">
              <w:t>tab and specifies a time-period from which data will be retrieved from. This data is then</w:t>
            </w:r>
            <w:r w:rsidR="00D64874">
              <w:t xml:space="preserve"> retrieved from the database and</w:t>
            </w:r>
            <w:r w:rsidR="005241A7">
              <w:t xml:space="preserve"> displayed </w:t>
            </w:r>
            <w:r w:rsidR="00D64874">
              <w:t xml:space="preserve">in a tabular format. </w:t>
            </w:r>
          </w:p>
        </w:tc>
      </w:tr>
      <w:tr w:rsidR="535213D9" w14:paraId="109FF94E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415A835" w14:textId="59CF22F2" w:rsidR="535213D9" w:rsidRDefault="535213D9" w:rsidP="001A52C7">
            <w:pPr>
              <w:spacing w:line="360" w:lineRule="auto"/>
            </w:pPr>
            <w:r>
              <w:lastRenderedPageBreak/>
              <w:t>Trigger</w:t>
            </w:r>
          </w:p>
        </w:tc>
        <w:tc>
          <w:tcPr>
            <w:tcW w:w="6736" w:type="dxa"/>
          </w:tcPr>
          <w:p w14:paraId="0E25EDD0" w14:textId="3345740A" w:rsidR="47E828AF" w:rsidRDefault="47E828A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</w:t>
            </w:r>
            <w:r w:rsidR="00D64874">
              <w:t>requires to view all alcohol related incidents within a specified time-period.</w:t>
            </w:r>
          </w:p>
        </w:tc>
      </w:tr>
      <w:tr w:rsidR="535213D9" w14:paraId="0060BB59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17819A" w14:textId="0670EEA8" w:rsidR="535213D9" w:rsidRDefault="535213D9" w:rsidP="001A52C7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2CDAF06B" w14:textId="1856BCC6" w:rsidR="2C43C664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requires to view all alcohol related incidents within a specified time-period.</w:t>
            </w:r>
          </w:p>
        </w:tc>
      </w:tr>
      <w:tr w:rsidR="535213D9" w14:paraId="7A6531A8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14B0640" w14:textId="6ADF7C79" w:rsidR="535213D9" w:rsidRDefault="535213D9" w:rsidP="001A52C7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74BE88C1" w14:textId="7B835566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Nil</w:t>
            </w:r>
          </w:p>
        </w:tc>
      </w:tr>
      <w:tr w:rsidR="535213D9" w14:paraId="632E9AF3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79314B1" w14:textId="53E3345A" w:rsidR="535213D9" w:rsidRDefault="535213D9" w:rsidP="001A52C7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1218044A" w14:textId="5E477DC4" w:rsidR="677BCFF7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alcohol related records within the user-selected period are displayed</w:t>
            </w:r>
          </w:p>
        </w:tc>
      </w:tr>
      <w:tr w:rsidR="535213D9" w14:paraId="6FBA626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B012364" w14:textId="7925C54E" w:rsidR="535213D9" w:rsidRDefault="535213D9" w:rsidP="001A52C7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2B7FFE62" w14:textId="1C808C48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1B0B70">
              <w:t>are</w:t>
            </w:r>
            <w:r>
              <w:t xml:space="preserve"> found with</w:t>
            </w:r>
            <w:r w:rsidR="001B0B70">
              <w:t>in the</w:t>
            </w:r>
            <w:r>
              <w:t xml:space="preserve"> user defined parameters</w:t>
            </w:r>
          </w:p>
        </w:tc>
      </w:tr>
    </w:tbl>
    <w:p w14:paraId="7F455855" w14:textId="3EAC2CE7" w:rsidR="00662952" w:rsidRDefault="00662952" w:rsidP="535213D9">
      <w:pPr>
        <w:rPr>
          <w:ins w:id="165" w:author="Juniper Lethbridge" w:date="2022-09-02T13:17:00Z"/>
        </w:rPr>
      </w:pPr>
    </w:p>
    <w:p w14:paraId="2A04B89A" w14:textId="77777777" w:rsidR="00FE30A3" w:rsidRDefault="00FE30A3" w:rsidP="00FE30A3">
      <w:pPr>
        <w:keepNext/>
        <w:rPr>
          <w:ins w:id="166" w:author="Juniper Lethbridge" w:date="2022-09-02T13:18:00Z"/>
        </w:rPr>
        <w:pPrChange w:id="167" w:author="Juniper Lethbridge" w:date="2022-09-02T13:18:00Z">
          <w:pPr/>
        </w:pPrChange>
      </w:pPr>
      <w:ins w:id="168" w:author="Juniper Lethbridge" w:date="2022-09-02T13:17:00Z">
        <w:r>
          <w:rPr>
            <w:noProof/>
          </w:rPr>
          <w:drawing>
            <wp:inline distT="0" distB="0" distL="0" distR="0" wp14:anchorId="43705A03" wp14:editId="05BFFD2C">
              <wp:extent cx="5724525" cy="2514600"/>
              <wp:effectExtent l="0" t="0" r="9525" b="0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2514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1609FD57" w14:textId="448859CD" w:rsidR="00AA0437" w:rsidRDefault="00FE30A3" w:rsidP="00FE30A3">
      <w:pPr>
        <w:pStyle w:val="Caption"/>
        <w:rPr>
          <w:ins w:id="169" w:author="Juniper Lethbridge" w:date="2022-09-02T13:17:00Z"/>
        </w:rPr>
        <w:pPrChange w:id="170" w:author="Juniper Lethbridge" w:date="2022-09-02T13:18:00Z">
          <w:pPr/>
        </w:pPrChange>
      </w:pPr>
      <w:ins w:id="171" w:author="Juniper Lethbridge" w:date="2022-09-02T13:18:00Z">
        <w:r>
          <w:t xml:space="preserve">Diagram </w:t>
        </w:r>
        <w:r>
          <w:fldChar w:fldCharType="begin"/>
        </w:r>
        <w:r>
          <w:instrText xml:space="preserve"> SEQ Diagram \* ARABIC </w:instrText>
        </w:r>
      </w:ins>
      <w:r>
        <w:fldChar w:fldCharType="separate"/>
      </w:r>
      <w:ins w:id="172" w:author="Juniper Lethbridge" w:date="2022-09-02T13:18:00Z">
        <w:r>
          <w:rPr>
            <w:noProof/>
          </w:rPr>
          <w:t>2</w:t>
        </w:r>
        <w:r>
          <w:fldChar w:fldCharType="end"/>
        </w:r>
        <w:r>
          <w:t>: Use Case Diagram</w:t>
        </w:r>
        <w:r>
          <w:t xml:space="preserve"> for</w:t>
        </w:r>
        <w:r>
          <w:t xml:space="preserve"> Function 4</w:t>
        </w:r>
      </w:ins>
    </w:p>
    <w:p w14:paraId="6D857AF3" w14:textId="77777777" w:rsidR="00AA0437" w:rsidRPr="00662952" w:rsidRDefault="00AA0437" w:rsidP="535213D9"/>
    <w:p w14:paraId="009E7DA1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5D0C824A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FD30A8" w14:textId="421830D3" w:rsidR="535213D9" w:rsidRDefault="535213D9" w:rsidP="00F31B34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0A3FF8F" w14:textId="4AAB035F" w:rsidR="78CF0526" w:rsidRPr="001E424A" w:rsidRDefault="00004313" w:rsidP="00F31B34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424A">
              <w:t>Visually overlay</w:t>
            </w:r>
            <w:r w:rsidR="00B105BC" w:rsidRPr="001E424A">
              <w:t xml:space="preserve"> geographical</w:t>
            </w:r>
            <w:r w:rsidRPr="001E424A">
              <w:t xml:space="preserve"> accident data </w:t>
            </w:r>
          </w:p>
        </w:tc>
      </w:tr>
      <w:tr w:rsidR="535213D9" w14:paraId="6FC7B70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608242A" w14:textId="4CF23DC4" w:rsidR="535213D9" w:rsidRDefault="535213D9" w:rsidP="00F31B34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A98AD5C" w14:textId="1742D5C6" w:rsidR="535213D9" w:rsidRDefault="535213D9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73" w:author="Juniper Lethbridge" w:date="2022-09-01T20:15:00Z">
              <w:r w:rsidDel="00E560FF">
                <w:delText>Client</w:delText>
              </w:r>
            </w:del>
            <w:ins w:id="174" w:author="Juniper Lethbridge" w:date="2022-09-01T20:15:00Z">
              <w:r w:rsidR="00E560FF">
                <w:t>User</w:t>
              </w:r>
            </w:ins>
          </w:p>
        </w:tc>
      </w:tr>
      <w:tr w:rsidR="535213D9" w14:paraId="5A6ACB7C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D08C3E9" w14:textId="2023201A" w:rsidR="535213D9" w:rsidRDefault="535213D9" w:rsidP="00F31B34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52759D16" w14:textId="07F873FC" w:rsidR="535213D9" w:rsidRDefault="535213D9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6DA4EE0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F4ED06F" w14:textId="72E23DD5" w:rsidR="535213D9" w:rsidRDefault="535213D9" w:rsidP="00F31B34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10789EF0" w14:textId="7A3D4504" w:rsidR="762E8F18" w:rsidRDefault="762E8F18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overlayed onto a map </w:t>
            </w:r>
            <w:r w:rsidR="009973F9">
              <w:t>of the local government area (LGA)</w:t>
            </w:r>
            <w:r w:rsidR="000D1B44">
              <w:t>. Users can filter results by LG</w:t>
            </w:r>
            <w:r w:rsidR="005165FA">
              <w:t>A,</w:t>
            </w:r>
            <w:r w:rsidR="000D1B44">
              <w:t xml:space="preserve"> region</w:t>
            </w:r>
            <w:r w:rsidR="005165FA">
              <w:t xml:space="preserve"> or accident type</w:t>
            </w:r>
            <w:r w:rsidR="000D1B44">
              <w:t>.</w:t>
            </w:r>
          </w:p>
        </w:tc>
      </w:tr>
      <w:tr w:rsidR="535213D9" w14:paraId="4C80272F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E050D39" w14:textId="4AE04A54" w:rsidR="535213D9" w:rsidRDefault="535213D9" w:rsidP="00F31B34">
            <w:pPr>
              <w:spacing w:line="360" w:lineRule="auto"/>
            </w:pPr>
            <w:r>
              <w:lastRenderedPageBreak/>
              <w:t>Flow of events</w:t>
            </w:r>
          </w:p>
        </w:tc>
        <w:tc>
          <w:tcPr>
            <w:tcW w:w="6736" w:type="dxa"/>
          </w:tcPr>
          <w:p w14:paraId="65ECE195" w14:textId="19CAD934" w:rsidR="535213D9" w:rsidRDefault="00AC008F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</w:t>
            </w:r>
            <w:r w:rsidR="000F0DDA">
              <w:t xml:space="preserve">retrieved from the database and visually overlayed onto a </w:t>
            </w:r>
            <w:r w:rsidR="005165FA">
              <w:t>region map. This map can be further filtered by the user by accident type, LGA</w:t>
            </w:r>
            <w:r w:rsidR="008D7DCC">
              <w:t xml:space="preserve"> and/or</w:t>
            </w:r>
            <w:r w:rsidR="005165FA">
              <w:t xml:space="preserve"> region</w:t>
            </w:r>
            <w:r w:rsidR="008D7DCC">
              <w:t>.</w:t>
            </w:r>
            <w:r w:rsidR="005165FA">
              <w:t xml:space="preserve"> </w:t>
            </w:r>
            <w:r w:rsidR="000F0DDA">
              <w:t xml:space="preserve"> </w:t>
            </w:r>
          </w:p>
        </w:tc>
      </w:tr>
      <w:tr w:rsidR="535213D9" w14:paraId="7BDCEABC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8F12C27" w14:textId="59CF22F2" w:rsidR="535213D9" w:rsidRDefault="535213D9" w:rsidP="00F31B34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73C5C097" w14:textId="5EA25B29" w:rsidR="535213D9" w:rsidRDefault="008D7DCC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view the accident data visually by geographical </w:t>
            </w:r>
            <w:r w:rsidR="004F31AE">
              <w:t>location.</w:t>
            </w:r>
          </w:p>
        </w:tc>
      </w:tr>
      <w:tr w:rsidR="535213D9" w14:paraId="6FED92F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A92AC39" w14:textId="0670EEA8" w:rsidR="535213D9" w:rsidRDefault="535213D9" w:rsidP="00F31B34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02C76603" w14:textId="1848CD9F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</w:t>
            </w:r>
            <w:r w:rsidR="005469C8">
              <w:t>exist within the database containing geographical location.</w:t>
            </w:r>
            <w:r>
              <w:t xml:space="preserve"> </w:t>
            </w:r>
          </w:p>
        </w:tc>
      </w:tr>
      <w:tr w:rsidR="535213D9" w14:paraId="0FFDEEF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3B6C30F2" w14:textId="6ADF7C79" w:rsidR="535213D9" w:rsidRDefault="535213D9" w:rsidP="00F31B34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36478498" w14:textId="47BA8E50" w:rsidR="535213D9" w:rsidRDefault="00297865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has been retrieved from the database and overlayed onto a </w:t>
            </w:r>
            <w:r w:rsidR="00A37233">
              <w:t>region map of the relevant areas.</w:t>
            </w:r>
          </w:p>
        </w:tc>
      </w:tr>
      <w:tr w:rsidR="535213D9" w14:paraId="089863A3" w14:textId="77777777" w:rsidTr="001E424A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F0ADB64" w14:textId="53E3345A" w:rsidR="535213D9" w:rsidRDefault="535213D9" w:rsidP="00F31B34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64A7A833" w14:textId="5AF275F7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745AD4B1">
              <w:t>n overlay</w:t>
            </w:r>
            <w:r>
              <w:t xml:space="preserve"> of records is displayed</w:t>
            </w:r>
            <w:r w:rsidR="66F39BBE">
              <w:t xml:space="preserve"> on a map of the relevant area.</w:t>
            </w:r>
          </w:p>
        </w:tc>
      </w:tr>
      <w:tr w:rsidR="535213D9" w14:paraId="13A781AC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C804D1" w14:textId="7925C54E" w:rsidR="535213D9" w:rsidRDefault="535213D9" w:rsidP="00F31B34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3486162E" w14:textId="76C0F560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D0792">
              <w:t>exist within the database.</w:t>
            </w:r>
          </w:p>
        </w:tc>
      </w:tr>
    </w:tbl>
    <w:p w14:paraId="055A51AF" w14:textId="6CC61697" w:rsidR="535213D9" w:rsidRDefault="535213D9" w:rsidP="535213D9">
      <w:pPr>
        <w:rPr>
          <w:ins w:id="175" w:author="Juniper Lethbridge" w:date="2022-09-02T13:18:00Z"/>
        </w:rPr>
      </w:pPr>
    </w:p>
    <w:p w14:paraId="42F14693" w14:textId="77777777" w:rsidR="00FE30A3" w:rsidRDefault="00FE30A3" w:rsidP="535213D9">
      <w:pPr>
        <w:rPr>
          <w:ins w:id="176" w:author="Juniper Lethbridge" w:date="2022-09-02T13:18:00Z"/>
        </w:rPr>
      </w:pPr>
    </w:p>
    <w:p w14:paraId="674ADEEB" w14:textId="77777777" w:rsidR="00FE30A3" w:rsidRDefault="00FE30A3" w:rsidP="00FE30A3">
      <w:pPr>
        <w:keepNext/>
        <w:rPr>
          <w:ins w:id="177" w:author="Juniper Lethbridge" w:date="2022-09-02T13:18:00Z"/>
        </w:rPr>
        <w:pPrChange w:id="178" w:author="Juniper Lethbridge" w:date="2022-09-02T13:18:00Z">
          <w:pPr/>
        </w:pPrChange>
      </w:pPr>
      <w:ins w:id="179" w:author="Juniper Lethbridge" w:date="2022-09-02T13:18:00Z">
        <w:r>
          <w:rPr>
            <w:noProof/>
          </w:rPr>
          <w:drawing>
            <wp:inline distT="0" distB="0" distL="0" distR="0" wp14:anchorId="7F2A1425" wp14:editId="54A92E76">
              <wp:extent cx="5724525" cy="3219450"/>
              <wp:effectExtent l="0" t="0" r="9525" b="0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3219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05F055F7" w14:textId="0C8DB0A0" w:rsidR="00FE30A3" w:rsidRDefault="00FE30A3" w:rsidP="00FE30A3">
      <w:pPr>
        <w:pStyle w:val="Caption"/>
        <w:pPrChange w:id="180" w:author="Juniper Lethbridge" w:date="2022-09-02T13:18:00Z">
          <w:pPr/>
        </w:pPrChange>
      </w:pPr>
      <w:ins w:id="181" w:author="Juniper Lethbridge" w:date="2022-09-02T13:18:00Z">
        <w:r>
          <w:t xml:space="preserve">Diagram </w:t>
        </w:r>
        <w:r>
          <w:fldChar w:fldCharType="begin"/>
        </w:r>
        <w:r>
          <w:instrText xml:space="preserve"> SEQ Diagram \* ARABIC </w:instrText>
        </w:r>
      </w:ins>
      <w:r>
        <w:fldChar w:fldCharType="separate"/>
      </w:r>
      <w:ins w:id="182" w:author="Juniper Lethbridge" w:date="2022-09-02T13:18:00Z">
        <w:r>
          <w:rPr>
            <w:noProof/>
          </w:rPr>
          <w:t>3</w:t>
        </w:r>
        <w:r>
          <w:fldChar w:fldCharType="end"/>
        </w:r>
        <w:r>
          <w:t>: Use Case Diagram</w:t>
        </w:r>
        <w:r>
          <w:t xml:space="preserve"> for</w:t>
        </w:r>
        <w:r>
          <w:t xml:space="preserve"> Function 5</w:t>
        </w:r>
      </w:ins>
    </w:p>
    <w:p w14:paraId="72F202D7" w14:textId="79FB3CD2" w:rsidR="00005E9F" w:rsidDel="00813DAE" w:rsidRDefault="00005E9F" w:rsidP="00005E9F">
      <w:pPr>
        <w:keepNext/>
        <w:rPr>
          <w:del w:id="183" w:author="Juniper Lethbridge" w:date="2022-09-02T13:18:00Z"/>
        </w:rPr>
      </w:pPr>
      <w:del w:id="184" w:author="Juniper Lethbridge" w:date="2022-09-02T13:18:00Z">
        <w:r w:rsidDel="00813DAE">
          <w:rPr>
            <w:noProof/>
          </w:rPr>
          <w:lastRenderedPageBreak/>
          <w:drawing>
            <wp:inline distT="0" distB="0" distL="0" distR="0" wp14:anchorId="3BF15EB7" wp14:editId="533A2F79">
              <wp:extent cx="5724525" cy="5314950"/>
              <wp:effectExtent l="0" t="0" r="9525" b="0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53149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</w:p>
    <w:p w14:paraId="07D8D6D8" w14:textId="1109E3EB" w:rsidR="005A9F2D" w:rsidDel="00813DAE" w:rsidRDefault="00005E9F" w:rsidP="00005E9F">
      <w:pPr>
        <w:pStyle w:val="Caption"/>
        <w:rPr>
          <w:del w:id="185" w:author="Juniper Lethbridge" w:date="2022-09-02T13:18:00Z"/>
        </w:rPr>
      </w:pPr>
      <w:bookmarkStart w:id="186" w:name="OLE_LINK13"/>
      <w:bookmarkStart w:id="187" w:name="OLE_LINK14"/>
      <w:del w:id="188" w:author="Juniper Lethbridge" w:date="2022-09-02T13:18:00Z">
        <w:r w:rsidDel="00813DAE">
          <w:delText xml:space="preserve">Diagram </w:delText>
        </w:r>
        <w:r w:rsidR="00044EF0" w:rsidDel="00813DAE">
          <w:fldChar w:fldCharType="begin"/>
        </w:r>
        <w:r w:rsidR="00044EF0" w:rsidDel="00813DAE">
          <w:delInstrText xml:space="preserve"> SEQ Diagram \* ARABIC </w:delInstrText>
        </w:r>
        <w:r w:rsidR="00044EF0" w:rsidDel="00813DAE">
          <w:fldChar w:fldCharType="separate"/>
        </w:r>
      </w:del>
      <w:del w:id="189" w:author="Juniper Lethbridge" w:date="2022-09-01T21:16:00Z">
        <w:r w:rsidDel="00A23CC3">
          <w:rPr>
            <w:noProof/>
          </w:rPr>
          <w:delText>1</w:delText>
        </w:r>
      </w:del>
      <w:del w:id="190" w:author="Juniper Lethbridge" w:date="2022-09-02T13:18:00Z">
        <w:r w:rsidR="00044EF0" w:rsidDel="00813DAE">
          <w:rPr>
            <w:noProof/>
          </w:rPr>
          <w:fldChar w:fldCharType="end"/>
        </w:r>
        <w:r w:rsidDel="00813DAE">
          <w:delText>: Use Case Diagram</w:delText>
        </w:r>
      </w:del>
    </w:p>
    <w:bookmarkEnd w:id="186"/>
    <w:bookmarkEnd w:id="187"/>
    <w:p w14:paraId="16592D91" w14:textId="74EC35DD" w:rsidR="358B423A" w:rsidRDefault="358B423A"/>
    <w:p w14:paraId="70F52774" w14:textId="68ED4CC9" w:rsidR="00926CFD" w:rsidRDefault="0057446D" w:rsidP="00F31B34">
      <w:pPr>
        <w:pStyle w:val="Heading1"/>
        <w:numPr>
          <w:ilvl w:val="0"/>
          <w:numId w:val="11"/>
        </w:numPr>
      </w:pPr>
      <w:bookmarkStart w:id="191" w:name="_Toc112943602"/>
      <w:r>
        <w:lastRenderedPageBreak/>
        <w:t>S</w:t>
      </w:r>
      <w:r w:rsidR="00AE0DC1">
        <w:t>oftware Design and S</w:t>
      </w:r>
      <w:r w:rsidR="00FB38C7">
        <w:t>ystem Components</w:t>
      </w:r>
      <w:bookmarkEnd w:id="191"/>
    </w:p>
    <w:p w14:paraId="36E1FC60" w14:textId="77777777" w:rsidR="0057446D" w:rsidRDefault="00AE0DC1" w:rsidP="00F31B34">
      <w:pPr>
        <w:pStyle w:val="Heading2"/>
        <w:numPr>
          <w:ilvl w:val="1"/>
          <w:numId w:val="11"/>
        </w:numPr>
      </w:pPr>
      <w:bookmarkStart w:id="192" w:name="_Toc112943603"/>
      <w:r>
        <w:t>Software Desig</w:t>
      </w:r>
      <w:r w:rsidR="0057446D">
        <w:t>n</w:t>
      </w:r>
      <w:bookmarkEnd w:id="192"/>
    </w:p>
    <w:p w14:paraId="20BD999F" w14:textId="20F6CB4D" w:rsidR="00395FC4" w:rsidRDefault="0057446D" w:rsidP="00CD6DF4">
      <w:r>
        <w:rPr>
          <w:noProof/>
        </w:rPr>
        <w:drawing>
          <wp:inline distT="0" distB="0" distL="0" distR="0" wp14:anchorId="7CE7937B" wp14:editId="1ADCBACB">
            <wp:extent cx="3540679" cy="7920000"/>
            <wp:effectExtent l="0" t="0" r="317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679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B3D" w14:textId="5D3D0D03" w:rsidR="00927C9E" w:rsidRPr="00927C9E" w:rsidRDefault="0015177B" w:rsidP="0015177B">
      <w:pPr>
        <w:pStyle w:val="Caption"/>
      </w:pPr>
      <w:r>
        <w:t>Diagram 2: System Design Flowchart</w:t>
      </w:r>
    </w:p>
    <w:p w14:paraId="7E4AE4E3" w14:textId="77777777" w:rsidR="00AE0DC1" w:rsidRDefault="00AE0DC1" w:rsidP="00F31B34">
      <w:pPr>
        <w:pStyle w:val="Heading2"/>
        <w:numPr>
          <w:ilvl w:val="1"/>
          <w:numId w:val="11"/>
        </w:numPr>
      </w:pPr>
      <w:bookmarkStart w:id="193" w:name="_Toc112943604"/>
      <w:r>
        <w:lastRenderedPageBreak/>
        <w:t>System Components</w:t>
      </w:r>
      <w:bookmarkEnd w:id="193"/>
    </w:p>
    <w:p w14:paraId="7FA1D2C3" w14:textId="7205A50C" w:rsidR="00DE2FB4" w:rsidRPr="0015177B" w:rsidRDefault="00AE0DC1" w:rsidP="0015177B">
      <w:pPr>
        <w:pStyle w:val="Heading3"/>
        <w:numPr>
          <w:ilvl w:val="2"/>
          <w:numId w:val="11"/>
        </w:numPr>
      </w:pPr>
      <w:bookmarkStart w:id="194" w:name="_Toc112943605"/>
      <w:r>
        <w:t>Functions</w:t>
      </w:r>
      <w:bookmarkStart w:id="195" w:name="OLE_LINK3"/>
      <w:bookmarkStart w:id="196" w:name="OLE_LINK4"/>
      <w:bookmarkEnd w:id="194"/>
    </w:p>
    <w:bookmarkEnd w:id="195"/>
    <w:bookmarkEnd w:id="196"/>
    <w:p w14:paraId="1E68794D" w14:textId="18CF65C0" w:rsidR="00E05552" w:rsidRDefault="00E05552" w:rsidP="00924B5F">
      <w:pPr>
        <w:pStyle w:val="Heading4"/>
        <w:spacing w:line="360" w:lineRule="auto"/>
      </w:pPr>
      <w:r>
        <w:t>Import dataset</w:t>
      </w:r>
    </w:p>
    <w:p w14:paraId="2E070419" w14:textId="3DE5B3EC" w:rsidR="008C310D" w:rsidRDefault="003C58AE" w:rsidP="00924B5F">
      <w:pPr>
        <w:spacing w:line="360" w:lineRule="auto"/>
      </w:pPr>
      <w:r>
        <w:t>R</w:t>
      </w:r>
      <w:r w:rsidR="009469BC">
        <w:t>ead</w:t>
      </w:r>
      <w:r w:rsidR="004A426C">
        <w:t>s</w:t>
      </w:r>
      <w:r w:rsidR="00CD33A3">
        <w:t xml:space="preserve"> a </w:t>
      </w:r>
      <w:r w:rsidR="006B37A0">
        <w:t xml:space="preserve">selected </w:t>
      </w:r>
      <w:r w:rsidR="00873028">
        <w:t xml:space="preserve">CSV </w:t>
      </w:r>
      <w:r w:rsidR="00CD33A3">
        <w:t xml:space="preserve">dataset file </w:t>
      </w:r>
      <w:r w:rsidR="00873028">
        <w:t>and</w:t>
      </w:r>
      <w:r w:rsidR="009469BC">
        <w:t xml:space="preserve"> validate</w:t>
      </w:r>
      <w:r w:rsidR="00C36982">
        <w:t xml:space="preserve">s </w:t>
      </w:r>
      <w:del w:id="197" w:author="Toshimitsu Ota" w:date="2022-09-01T18:56:00Z">
        <w:r w:rsidR="00C36982">
          <w:delText>it</w:delText>
        </w:r>
        <w:r w:rsidR="009469BC">
          <w:delText xml:space="preserve"> </w:delText>
        </w:r>
      </w:del>
      <w:ins w:id="198" w:author="Toshimitsu Ota" w:date="2022-09-01T18:56:00Z">
        <w:r w:rsidR="0085355C">
          <w:t xml:space="preserve">to see </w:t>
        </w:r>
      </w:ins>
      <w:r>
        <w:t xml:space="preserve">if it contains </w:t>
      </w:r>
      <w:r w:rsidR="00640EB1">
        <w:t>required</w:t>
      </w:r>
      <w:r w:rsidR="00873028">
        <w:t xml:space="preserve"> </w:t>
      </w:r>
      <w:r w:rsidR="00F21ADD">
        <w:t xml:space="preserve">data fields. </w:t>
      </w:r>
      <w:r w:rsidR="00041B9F">
        <w:t xml:space="preserve">Return </w:t>
      </w:r>
      <w:ins w:id="199" w:author="Toshimitsu Ota" w:date="2022-09-01T18:57:00Z">
        <w:r w:rsidR="003D65F4">
          <w:t xml:space="preserve">the </w:t>
        </w:r>
      </w:ins>
      <w:r w:rsidR="004C5B4B">
        <w:t>data</w:t>
      </w:r>
      <w:ins w:id="200" w:author="Toshimitsu Ota" w:date="2022-09-01T18:57:00Z">
        <w:r w:rsidR="003D65F4">
          <w:t xml:space="preserve"> in </w:t>
        </w:r>
        <w:r w:rsidR="00057295">
          <w:t>tuple for</w:t>
        </w:r>
      </w:ins>
      <w:ins w:id="201" w:author="Toshimitsu Ota" w:date="2022-09-01T18:58:00Z">
        <w:r w:rsidR="00057295">
          <w:t>mat</w:t>
        </w:r>
      </w:ins>
      <w:ins w:id="202" w:author="Toshimitsu Ota" w:date="2022-09-01T18:57:00Z">
        <w:r w:rsidR="00380D9B">
          <w:t>.</w:t>
        </w:r>
      </w:ins>
    </w:p>
    <w:p w14:paraId="351F4F07" w14:textId="77777777" w:rsidR="00D53960" w:rsidRDefault="00F53FBF" w:rsidP="00924B5F">
      <w:pPr>
        <w:spacing w:line="360" w:lineRule="auto"/>
      </w:pPr>
      <w:r w:rsidRPr="00C36982">
        <w:rPr>
          <w:b/>
          <w:bCs/>
        </w:rPr>
        <w:t>Input Parameter</w:t>
      </w:r>
      <w:r w:rsidR="00D53960" w:rsidRPr="00C36982">
        <w:rPr>
          <w:b/>
          <w:bCs/>
        </w:rPr>
        <w:t>:</w:t>
      </w:r>
      <w:r w:rsidR="008C310D" w:rsidRPr="00261694">
        <w:br/>
      </w:r>
      <w:r w:rsidR="00994B40" w:rsidRPr="00261694">
        <w:t>F</w:t>
      </w:r>
      <w:r w:rsidR="003F30D0" w:rsidRPr="00261694">
        <w:t>ile location</w:t>
      </w:r>
      <w:r w:rsidR="008C310D" w:rsidRPr="00261694">
        <w:t xml:space="preserve"> (String) </w:t>
      </w:r>
      <w:r w:rsidR="00FC52D4" w:rsidRPr="00261694">
        <w:t xml:space="preserve">to determine </w:t>
      </w:r>
      <w:r w:rsidR="002A76F1" w:rsidRPr="00261694">
        <w:t>path</w:t>
      </w:r>
      <w:r w:rsidR="003C5F60" w:rsidRPr="00261694">
        <w:t xml:space="preserve"> to the file</w:t>
      </w:r>
      <w:r w:rsidR="00D16C26" w:rsidRPr="00261694">
        <w:t>.</w:t>
      </w:r>
      <w:r w:rsidR="00994B40" w:rsidRPr="00261694">
        <w:br/>
        <w:t>F</w:t>
      </w:r>
      <w:r w:rsidR="003F30D0" w:rsidRPr="00261694">
        <w:t>ile name</w:t>
      </w:r>
      <w:r w:rsidR="00994B40" w:rsidRPr="00261694">
        <w:t xml:space="preserve"> (String) to determine </w:t>
      </w:r>
      <w:r w:rsidR="002A76F1" w:rsidRPr="00261694">
        <w:t>the file</w:t>
      </w:r>
      <w:r w:rsidR="001C1024" w:rsidRPr="00261694">
        <w:t xml:space="preserve"> to read</w:t>
      </w:r>
      <w:r w:rsidR="00D16C26" w:rsidRPr="00261694">
        <w:t>.</w:t>
      </w:r>
    </w:p>
    <w:p w14:paraId="2FF4BA3B" w14:textId="23B3C206" w:rsidR="00702734" w:rsidRDefault="00D53960" w:rsidP="00924B5F">
      <w:pPr>
        <w:spacing w:line="360" w:lineRule="auto"/>
      </w:pPr>
      <w:r w:rsidRPr="00924B5F">
        <w:rPr>
          <w:b/>
          <w:bCs/>
        </w:rPr>
        <w:t>Return value:</w:t>
      </w:r>
      <w:r w:rsidR="001229C1">
        <w:t xml:space="preserve"> </w:t>
      </w:r>
      <w:r w:rsidR="00443BE1">
        <w:t>Accidents d</w:t>
      </w:r>
      <w:r w:rsidR="00F52BB2">
        <w:t xml:space="preserve">ata </w:t>
      </w:r>
      <w:r w:rsidR="00BD4CE7">
        <w:t>(</w:t>
      </w:r>
      <w:r w:rsidR="00F52BB2">
        <w:t>List of Tuple</w:t>
      </w:r>
      <w:r w:rsidR="00BD4CE7">
        <w:t>)</w:t>
      </w:r>
      <w:r w:rsidR="001229C1">
        <w:t>.</w:t>
      </w:r>
    </w:p>
    <w:p w14:paraId="2494F161" w14:textId="5D63CC28" w:rsidR="008F46D2" w:rsidRDefault="008F46D2" w:rsidP="00924B5F">
      <w:pPr>
        <w:spacing w:line="360" w:lineRule="auto"/>
      </w:pPr>
      <w:r w:rsidRPr="00924B5F">
        <w:rPr>
          <w:b/>
          <w:bCs/>
        </w:rPr>
        <w:t>Side effect</w:t>
      </w:r>
      <w:r w:rsidR="00B23A83" w:rsidRPr="00924B5F">
        <w:rPr>
          <w:b/>
          <w:bCs/>
        </w:rPr>
        <w:t>:</w:t>
      </w:r>
      <w:r w:rsidR="00B23A83">
        <w:t xml:space="preserve"> None.</w:t>
      </w:r>
    </w:p>
    <w:p w14:paraId="6A324A73" w14:textId="40186497" w:rsidR="00095254" w:rsidRDefault="00095254" w:rsidP="001E424A">
      <w:pPr>
        <w:pStyle w:val="Heading4"/>
        <w:spacing w:line="360" w:lineRule="auto"/>
      </w:pPr>
      <w:r>
        <w:t>Create database</w:t>
      </w:r>
    </w:p>
    <w:p w14:paraId="110485B4" w14:textId="3D137834" w:rsidR="00EA347C" w:rsidRDefault="00075D5B" w:rsidP="001E424A">
      <w:pPr>
        <w:spacing w:line="360" w:lineRule="auto"/>
      </w:pPr>
      <w:r>
        <w:t>Connects to SQLite and c</w:t>
      </w:r>
      <w:r w:rsidR="00EA347C">
        <w:t>reates a database and tables</w:t>
      </w:r>
      <w:r w:rsidR="00267C5B">
        <w:t>.</w:t>
      </w:r>
    </w:p>
    <w:p w14:paraId="6280C758" w14:textId="2A01EA32" w:rsidR="008F46D2" w:rsidRDefault="008F46D2" w:rsidP="001E424A">
      <w:pPr>
        <w:spacing w:line="360" w:lineRule="auto"/>
      </w:pPr>
      <w:r w:rsidRPr="00924B5F">
        <w:rPr>
          <w:b/>
          <w:bCs/>
        </w:rPr>
        <w:t>Input Parameter:</w:t>
      </w:r>
      <w:r>
        <w:t xml:space="preserve"> None.</w:t>
      </w:r>
    </w:p>
    <w:p w14:paraId="4955C2DD" w14:textId="2405BDBF" w:rsidR="008F46D2" w:rsidRDefault="008F46D2" w:rsidP="001E424A">
      <w:pPr>
        <w:spacing w:line="360" w:lineRule="auto"/>
      </w:pPr>
      <w:r w:rsidRPr="00924B5F">
        <w:rPr>
          <w:b/>
          <w:bCs/>
        </w:rPr>
        <w:t>Return value:</w:t>
      </w:r>
      <w:r>
        <w:t xml:space="preserve"> None.</w:t>
      </w:r>
    </w:p>
    <w:p w14:paraId="2BE4237D" w14:textId="3EA51001" w:rsidR="00095254" w:rsidRDefault="00B23A83" w:rsidP="001E424A">
      <w:pPr>
        <w:spacing w:line="360" w:lineRule="auto"/>
      </w:pPr>
      <w:r w:rsidRPr="00924B5F">
        <w:rPr>
          <w:b/>
          <w:bCs/>
        </w:rPr>
        <w:t>Side effect:</w:t>
      </w:r>
      <w:r>
        <w:t xml:space="preserve"> </w:t>
      </w:r>
      <w:r w:rsidR="006A4E2B">
        <w:t xml:space="preserve">Creates a global </w:t>
      </w:r>
      <w:r w:rsidR="00443BE1">
        <w:t>database object</w:t>
      </w:r>
      <w:r w:rsidR="007D7C8F">
        <w:t>.</w:t>
      </w:r>
    </w:p>
    <w:p w14:paraId="6E1C1520" w14:textId="6C1CE759" w:rsidR="009242DC" w:rsidRDefault="009242DC" w:rsidP="001E424A">
      <w:pPr>
        <w:pStyle w:val="Heading4"/>
        <w:spacing w:line="360" w:lineRule="auto"/>
      </w:pPr>
      <w:r>
        <w:t>Save to database</w:t>
      </w:r>
    </w:p>
    <w:p w14:paraId="466369D5" w14:textId="6946E7BB" w:rsidR="009242DC" w:rsidRDefault="007D7C8F" w:rsidP="001E424A">
      <w:pPr>
        <w:spacing w:line="360" w:lineRule="auto"/>
      </w:pPr>
      <w:r>
        <w:t>Saves</w:t>
      </w:r>
      <w:r w:rsidR="009242DC">
        <w:t xml:space="preserve"> the </w:t>
      </w:r>
      <w:r>
        <w:t xml:space="preserve">accidents </w:t>
      </w:r>
      <w:r w:rsidR="009242DC">
        <w:t xml:space="preserve">data </w:t>
      </w:r>
      <w:r>
        <w:t>to</w:t>
      </w:r>
      <w:r w:rsidR="009242DC">
        <w:t xml:space="preserve"> the SQLite database.</w:t>
      </w:r>
    </w:p>
    <w:p w14:paraId="22056C77" w14:textId="77777777" w:rsidR="00BC5CDB" w:rsidRDefault="009242DC" w:rsidP="001E424A">
      <w:pPr>
        <w:spacing w:line="360" w:lineRule="auto"/>
      </w:pPr>
      <w:r w:rsidRPr="00924B5F">
        <w:rPr>
          <w:b/>
          <w:bCs/>
        </w:rPr>
        <w:t>Input Parameter:</w:t>
      </w:r>
      <w:r w:rsidR="007D7C8F">
        <w:t xml:space="preserve"> </w:t>
      </w:r>
      <w:r w:rsidR="00443BE1">
        <w:t>Accidents data (List of Tuple).</w:t>
      </w:r>
    </w:p>
    <w:p w14:paraId="15867221" w14:textId="451EE5D3" w:rsidR="007D7C8F" w:rsidRDefault="007D7C8F" w:rsidP="001E424A">
      <w:pPr>
        <w:spacing w:line="360" w:lineRule="auto"/>
      </w:pPr>
      <w:r w:rsidRPr="00924B5F">
        <w:rPr>
          <w:b/>
          <w:bCs/>
        </w:rPr>
        <w:t>Return value:</w:t>
      </w:r>
      <w:r>
        <w:t xml:space="preserve"> None.</w:t>
      </w:r>
    </w:p>
    <w:p w14:paraId="6EDFD7EF" w14:textId="2228C761" w:rsidR="009242DC" w:rsidRDefault="007D7C8F" w:rsidP="001E424A">
      <w:pPr>
        <w:spacing w:line="360" w:lineRule="auto"/>
      </w:pPr>
      <w:r w:rsidRPr="00924B5F">
        <w:rPr>
          <w:b/>
          <w:bCs/>
        </w:rPr>
        <w:t>Side effect:</w:t>
      </w:r>
      <w:r>
        <w:t xml:space="preserve"> </w:t>
      </w:r>
      <w:r w:rsidR="00BC5CDB">
        <w:t>Modify</w:t>
      </w:r>
      <w:r>
        <w:t xml:space="preserve"> </w:t>
      </w:r>
      <w:r w:rsidR="00BC5CDB">
        <w:t xml:space="preserve">database </w:t>
      </w:r>
      <w:r w:rsidR="009251A7">
        <w:t>data</w:t>
      </w:r>
      <w:r>
        <w:t>.</w:t>
      </w:r>
    </w:p>
    <w:p w14:paraId="381A903C" w14:textId="3B483DF1" w:rsidR="009242DC" w:rsidRDefault="003F07E8" w:rsidP="001E424A">
      <w:pPr>
        <w:pStyle w:val="Heading4"/>
        <w:spacing w:line="360" w:lineRule="auto"/>
      </w:pPr>
      <w:r w:rsidRPr="003F07E8">
        <w:t>Retrieve from database</w:t>
      </w:r>
    </w:p>
    <w:p w14:paraId="523EE1CA" w14:textId="6AF5BF63" w:rsidR="003A1D94" w:rsidRDefault="003A1D94" w:rsidP="001E424A">
      <w:pPr>
        <w:spacing w:line="360" w:lineRule="auto"/>
      </w:pPr>
      <w:r>
        <w:t>Reads data from database</w:t>
      </w:r>
      <w:r w:rsidR="00056F5E">
        <w:t xml:space="preserve"> and return accident data for the defined criteria</w:t>
      </w:r>
      <w:r>
        <w:t>.</w:t>
      </w:r>
    </w:p>
    <w:p w14:paraId="5C078D93" w14:textId="40A5DC2B" w:rsidR="00D7390C" w:rsidRDefault="00D7390C" w:rsidP="001E424A">
      <w:pPr>
        <w:spacing w:line="360" w:lineRule="auto"/>
      </w:pPr>
      <w:r w:rsidRPr="00924B5F">
        <w:rPr>
          <w:b/>
          <w:bCs/>
        </w:rPr>
        <w:t>Input Parameter:</w:t>
      </w:r>
      <w:r>
        <w:t xml:space="preserve"> </w:t>
      </w:r>
      <w:r w:rsidR="00EF555C">
        <w:br/>
        <w:t>From date</w:t>
      </w:r>
      <w:r w:rsidR="00EF555C" w:rsidRPr="00261694">
        <w:t xml:space="preserve"> (String) to </w:t>
      </w:r>
      <w:r w:rsidR="00EF555C">
        <w:t>set the date range to search accidents after the date</w:t>
      </w:r>
      <w:r w:rsidR="00EF555C" w:rsidRPr="00261694">
        <w:t>.</w:t>
      </w:r>
      <w:r w:rsidR="00EF555C">
        <w:br/>
        <w:t>To date (String)</w:t>
      </w:r>
      <w:r w:rsidR="00EF555C" w:rsidRPr="001A589F">
        <w:t xml:space="preserve"> </w:t>
      </w:r>
      <w:r w:rsidR="00EF555C" w:rsidRPr="00261694">
        <w:t xml:space="preserve">to </w:t>
      </w:r>
      <w:r w:rsidR="00EF555C">
        <w:t>set the date range to search accidents before the date.</w:t>
      </w:r>
      <w:r w:rsidR="00EF555C">
        <w:br/>
        <w:t>Accident type keyword (String) to search accidents with accident type which include the keyword.</w:t>
      </w:r>
      <w:r w:rsidR="00EF555C">
        <w:br/>
        <w:t>Accident type (String) to search accidents with the accident type.</w:t>
      </w:r>
      <w:r w:rsidR="00EF555C">
        <w:br/>
      </w:r>
      <w:r w:rsidR="00EF555C">
        <w:lastRenderedPageBreak/>
        <w:t>LGA (String) to search accidents only in the LGA.</w:t>
      </w:r>
      <w:r w:rsidR="00EF555C">
        <w:br/>
        <w:t>Region (String) to search accidents only in the region.</w:t>
      </w:r>
      <w:r w:rsidR="00EF555C">
        <w:br/>
        <w:t>Output type (List of Int) to determine which field to show.</w:t>
      </w:r>
    </w:p>
    <w:p w14:paraId="28CF14D9" w14:textId="75E220F9" w:rsidR="00D7390C" w:rsidRDefault="00D7390C" w:rsidP="001E424A">
      <w:pPr>
        <w:spacing w:line="360" w:lineRule="auto"/>
      </w:pPr>
      <w:r w:rsidRPr="00B82708">
        <w:rPr>
          <w:b/>
          <w:bCs/>
        </w:rPr>
        <w:t>Return value:</w:t>
      </w:r>
      <w:r>
        <w:t xml:space="preserve"> </w:t>
      </w:r>
      <w:r w:rsidR="00EF555C">
        <w:t>Accident data (List of Tuple)</w:t>
      </w:r>
      <w:r>
        <w:t>.</w:t>
      </w:r>
    </w:p>
    <w:p w14:paraId="4994B340" w14:textId="0CD1C0B2" w:rsidR="003A1D94" w:rsidRPr="003A1D94" w:rsidRDefault="00D7390C" w:rsidP="00B82708">
      <w:pPr>
        <w:spacing w:line="360" w:lineRule="auto"/>
      </w:pPr>
      <w:r w:rsidRPr="00B82708">
        <w:rPr>
          <w:b/>
          <w:bCs/>
        </w:rPr>
        <w:t>Side effect:</w:t>
      </w:r>
      <w:r>
        <w:t xml:space="preserve"> </w:t>
      </w:r>
      <w:r w:rsidR="00EF555C">
        <w:t>None</w:t>
      </w:r>
      <w:r>
        <w:t>.</w:t>
      </w:r>
    </w:p>
    <w:p w14:paraId="0DA7C577" w14:textId="1577E257" w:rsidR="00E05552" w:rsidRDefault="00AF7B40" w:rsidP="001E424A">
      <w:pPr>
        <w:pStyle w:val="Heading4"/>
        <w:spacing w:line="360" w:lineRule="auto"/>
      </w:pPr>
      <w:r>
        <w:t>Calculate h</w:t>
      </w:r>
      <w:r w:rsidR="00D5652E">
        <w:t xml:space="preserve">ourly </w:t>
      </w:r>
      <w:r w:rsidR="001974A2">
        <w:t>a</w:t>
      </w:r>
      <w:r w:rsidR="00D5652E">
        <w:t>verage</w:t>
      </w:r>
    </w:p>
    <w:p w14:paraId="1DA27CAF" w14:textId="35EBB91E" w:rsidR="00D5652E" w:rsidRDefault="00036DC2" w:rsidP="001E424A">
      <w:pPr>
        <w:spacing w:line="360" w:lineRule="auto"/>
      </w:pPr>
      <w:r>
        <w:t>Calculates</w:t>
      </w:r>
      <w:r w:rsidR="00044A74" w:rsidRPr="00044A74">
        <w:rPr>
          <w:lang w:val="x-none"/>
        </w:rPr>
        <w:t xml:space="preserve"> the </w:t>
      </w:r>
      <w:r w:rsidR="00B87E0D">
        <w:t xml:space="preserve">average </w:t>
      </w:r>
      <w:r w:rsidR="00044A74" w:rsidRPr="00044A74">
        <w:rPr>
          <w:lang w:val="x-none"/>
        </w:rPr>
        <w:t xml:space="preserve">number of accidents in each hour of the </w:t>
      </w:r>
      <w:r w:rsidR="00B87E0D">
        <w:t>da</w:t>
      </w:r>
      <w:r w:rsidR="00824EE8">
        <w:t>y.</w:t>
      </w:r>
    </w:p>
    <w:p w14:paraId="68745A3A" w14:textId="3A2BA310" w:rsidR="005A05A4" w:rsidRDefault="005A05A4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</w:t>
      </w:r>
      <w:r w:rsidR="000D255A">
        <w:t>use for the calculation</w:t>
      </w:r>
      <w:r>
        <w:t>.</w:t>
      </w:r>
    </w:p>
    <w:p w14:paraId="329E221C" w14:textId="3EE112E1" w:rsidR="000D255A" w:rsidRDefault="000D255A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DF09CF">
        <w:t>Average for each hour</w:t>
      </w:r>
      <w:r>
        <w:t xml:space="preserve"> (</w:t>
      </w:r>
      <w:r w:rsidR="00D80C5F">
        <w:t>List</w:t>
      </w:r>
      <w:r>
        <w:t>).</w:t>
      </w:r>
    </w:p>
    <w:p w14:paraId="16412C82" w14:textId="176B1A7B" w:rsidR="005A05A4" w:rsidRDefault="00DF09CF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1BD19FE1" w14:textId="4411EF26" w:rsidR="001F4AE7" w:rsidRDefault="00A07DDD" w:rsidP="001E424A">
      <w:pPr>
        <w:pStyle w:val="Heading4"/>
        <w:spacing w:line="360" w:lineRule="auto"/>
      </w:pPr>
      <w:r>
        <w:t>Calculate a</w:t>
      </w:r>
      <w:r w:rsidR="001F4AE7">
        <w:t xml:space="preserve">ccident </w:t>
      </w:r>
      <w:r w:rsidR="001974A2">
        <w:t>t</w:t>
      </w:r>
      <w:r w:rsidR="001F4AE7">
        <w:t>ype</w:t>
      </w:r>
    </w:p>
    <w:p w14:paraId="53EF3448" w14:textId="1CB0FBEC" w:rsidR="001F4AE7" w:rsidRDefault="00C63B19" w:rsidP="001E424A">
      <w:pPr>
        <w:spacing w:line="360" w:lineRule="auto"/>
      </w:pPr>
      <w:r>
        <w:t xml:space="preserve">Calculate </w:t>
      </w:r>
      <w:r w:rsidR="001F4AE7" w:rsidRPr="00044A74">
        <w:rPr>
          <w:lang w:val="x-none"/>
        </w:rPr>
        <w:t xml:space="preserve">the number of accidents in each </w:t>
      </w:r>
      <w:r w:rsidR="00DA0456">
        <w:t>accident type</w:t>
      </w:r>
      <w:r w:rsidR="001F4AE7">
        <w:t>.</w:t>
      </w:r>
      <w:r w:rsidR="008641D5">
        <w:t xml:space="preserve"> </w:t>
      </w:r>
    </w:p>
    <w:p w14:paraId="303909FE" w14:textId="77777777" w:rsidR="00BC1426" w:rsidRDefault="00BC1426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174116C3" w14:textId="15784BA8" w:rsidR="00BC1426" w:rsidRDefault="00BC1426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B62385">
        <w:t xml:space="preserve">Total number of accidents </w:t>
      </w:r>
      <w:r>
        <w:t xml:space="preserve">for each </w:t>
      </w:r>
      <w:r w:rsidR="00B62385">
        <w:t>accident type</w:t>
      </w:r>
      <w:r>
        <w:t xml:space="preserve"> (List).</w:t>
      </w:r>
    </w:p>
    <w:p w14:paraId="34BF76B0" w14:textId="2EA573E8" w:rsidR="00BC1426" w:rsidRDefault="00BC1426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685C4F8E" w14:textId="5AA6908D" w:rsidR="00DA0456" w:rsidRDefault="00104B43" w:rsidP="001E424A">
      <w:pPr>
        <w:pStyle w:val="Heading4"/>
        <w:spacing w:line="360" w:lineRule="auto"/>
      </w:pPr>
      <w:r>
        <w:t>Calculate b</w:t>
      </w:r>
      <w:r w:rsidR="001974A2">
        <w:t>y month</w:t>
      </w:r>
    </w:p>
    <w:p w14:paraId="266840E9" w14:textId="125A672E" w:rsidR="00104B43" w:rsidRDefault="00104B43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month.</w:t>
      </w:r>
    </w:p>
    <w:p w14:paraId="088F005E" w14:textId="77777777" w:rsidR="00104B43" w:rsidRDefault="00104B43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710DC1D4" w14:textId="1648A527" w:rsidR="00104B43" w:rsidRDefault="00104B43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for each month (List).</w:t>
      </w:r>
    </w:p>
    <w:p w14:paraId="37D1DE3F" w14:textId="77777777" w:rsidR="00104B43" w:rsidRDefault="00104B43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66B95ACB" w14:textId="352DC87A" w:rsidR="00A274FD" w:rsidRDefault="00A274FD" w:rsidP="001E424A">
      <w:pPr>
        <w:pStyle w:val="Heading4"/>
        <w:spacing w:line="360" w:lineRule="auto"/>
      </w:pPr>
      <w:r>
        <w:t>Calculate by day</w:t>
      </w:r>
    </w:p>
    <w:p w14:paraId="6FDD1C72" w14:textId="4F81718D" w:rsidR="00A274FD" w:rsidRDefault="00A274FD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day.</w:t>
      </w:r>
    </w:p>
    <w:p w14:paraId="1099478A" w14:textId="77777777" w:rsidR="00A274FD" w:rsidRDefault="00A274FD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635A3200" w14:textId="77777777" w:rsidR="00A274FD" w:rsidRDefault="00A274FD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for each month (List).</w:t>
      </w:r>
    </w:p>
    <w:p w14:paraId="163D2509" w14:textId="77777777" w:rsidR="00A274FD" w:rsidRDefault="00A274FD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2AB76F6D" w14:textId="063FD663" w:rsidR="000520FB" w:rsidRDefault="000520FB" w:rsidP="001E424A">
      <w:pPr>
        <w:pStyle w:val="Heading4"/>
        <w:spacing w:line="360" w:lineRule="auto"/>
      </w:pPr>
      <w:r>
        <w:lastRenderedPageBreak/>
        <w:t>Calculate LGA</w:t>
      </w:r>
    </w:p>
    <w:p w14:paraId="5A3A7FBD" w14:textId="395A8D37" w:rsidR="000520FB" w:rsidRDefault="000520F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LGA.</w:t>
      </w:r>
    </w:p>
    <w:p w14:paraId="11435905" w14:textId="77777777" w:rsidR="000520FB" w:rsidRDefault="000520FB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5FBAC2BF" w14:textId="7C2FF2E1" w:rsidR="000520FB" w:rsidRDefault="000520FB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</w:t>
      </w:r>
      <w:r w:rsidR="00353F1B">
        <w:t>in each LGA</w:t>
      </w:r>
      <w:r>
        <w:t xml:space="preserve"> (List).</w:t>
      </w:r>
    </w:p>
    <w:p w14:paraId="1ACE007E" w14:textId="77777777" w:rsidR="000520FB" w:rsidRDefault="000520FB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4E6F461A" w14:textId="32E109C7" w:rsidR="00353F1B" w:rsidRDefault="00353F1B" w:rsidP="001E424A">
      <w:pPr>
        <w:pStyle w:val="Heading4"/>
        <w:spacing w:line="360" w:lineRule="auto"/>
      </w:pPr>
      <w:r>
        <w:t xml:space="preserve">Calculate </w:t>
      </w:r>
      <w:r w:rsidR="00D20960">
        <w:t>region</w:t>
      </w:r>
    </w:p>
    <w:p w14:paraId="1DE12292" w14:textId="1A2C910B" w:rsidR="00353F1B" w:rsidRDefault="00353F1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 w:rsidR="00D20960">
        <w:t>region</w:t>
      </w:r>
      <w:r>
        <w:t>.</w:t>
      </w:r>
    </w:p>
    <w:p w14:paraId="60F80DAF" w14:textId="77777777" w:rsidR="00353F1B" w:rsidRDefault="00353F1B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2731D9D4" w14:textId="103F38C8" w:rsidR="00353F1B" w:rsidRDefault="00353F1B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in each </w:t>
      </w:r>
      <w:r w:rsidR="00D20960">
        <w:t>region</w:t>
      </w:r>
      <w:r>
        <w:t xml:space="preserve"> (List).</w:t>
      </w:r>
    </w:p>
    <w:p w14:paraId="632F5AB3" w14:textId="23CE7C04" w:rsidR="000520FB" w:rsidRDefault="00353F1B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17C06079" w14:textId="0A24D741" w:rsidR="00B1488E" w:rsidRDefault="00B1488E" w:rsidP="001E424A">
      <w:pPr>
        <w:pStyle w:val="Heading4"/>
        <w:spacing w:line="360" w:lineRule="auto"/>
      </w:pPr>
      <w:r>
        <w:t xml:space="preserve">Generate </w:t>
      </w:r>
      <w:r w:rsidR="00701342">
        <w:t xml:space="preserve">bar </w:t>
      </w:r>
      <w:r>
        <w:t>chart</w:t>
      </w:r>
    </w:p>
    <w:p w14:paraId="4A41B0F0" w14:textId="755BD321" w:rsidR="00B1488E" w:rsidRDefault="00FC3C61" w:rsidP="001E424A">
      <w:pPr>
        <w:spacing w:line="360" w:lineRule="auto"/>
      </w:pPr>
      <w:r>
        <w:t xml:space="preserve">Generates </w:t>
      </w:r>
      <w:r w:rsidR="00B1488E" w:rsidRPr="00044A74">
        <w:rPr>
          <w:lang w:val="x-none"/>
        </w:rPr>
        <w:t xml:space="preserve">a </w:t>
      </w:r>
      <w:r w:rsidR="00B1488E">
        <w:t xml:space="preserve">bar </w:t>
      </w:r>
      <w:r w:rsidR="00B1488E" w:rsidRPr="00044A74">
        <w:rPr>
          <w:lang w:val="x-none"/>
        </w:rPr>
        <w:t xml:space="preserve">chart </w:t>
      </w:r>
      <w:r>
        <w:t>with legend</w:t>
      </w:r>
      <w:r w:rsidR="00B1488E">
        <w:t>.</w:t>
      </w:r>
    </w:p>
    <w:p w14:paraId="61D417B5" w14:textId="1BB03463" w:rsidR="00FC3C61" w:rsidRDefault="00FC3C61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</w:t>
      </w:r>
      <w:r w:rsidR="008C6C0B">
        <w:t>Labels and values (</w:t>
      </w:r>
      <w:r w:rsidR="006A1279">
        <w:t>dictionary</w:t>
      </w:r>
      <w:r w:rsidR="008C6C0B">
        <w:t>)</w:t>
      </w:r>
      <w:r w:rsidR="006A1279">
        <w:t xml:space="preserve"> to place in the chart</w:t>
      </w:r>
      <w:r>
        <w:t>.</w:t>
      </w:r>
    </w:p>
    <w:p w14:paraId="209E5498" w14:textId="4A17EC4B" w:rsidR="00FC3C61" w:rsidRDefault="00FC3C61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531661">
        <w:t xml:space="preserve">File path of the generated </w:t>
      </w:r>
      <w:r w:rsidR="00724D0B">
        <w:t>image</w:t>
      </w:r>
      <w:r>
        <w:t xml:space="preserve"> (</w:t>
      </w:r>
      <w:r w:rsidR="00724D0B">
        <w:t>String</w:t>
      </w:r>
      <w:r>
        <w:t>).</w:t>
      </w:r>
    </w:p>
    <w:p w14:paraId="74CCBC58" w14:textId="655B3432" w:rsidR="00FC3C61" w:rsidRDefault="00FC3C61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223C2534" w14:textId="4378DFDF" w:rsidR="00691F0C" w:rsidRDefault="00691F0C" w:rsidP="001E424A">
      <w:pPr>
        <w:pStyle w:val="Heading4"/>
        <w:spacing w:line="360" w:lineRule="auto"/>
      </w:pPr>
      <w:r>
        <w:t xml:space="preserve">Generate </w:t>
      </w:r>
      <w:r w:rsidR="00F12AC1">
        <w:t xml:space="preserve">map </w:t>
      </w:r>
      <w:r>
        <w:t>chart</w:t>
      </w:r>
    </w:p>
    <w:p w14:paraId="548EA442" w14:textId="4E88A50C" w:rsidR="00B43470" w:rsidRPr="00315BE3" w:rsidRDefault="00B43470" w:rsidP="001E424A">
      <w:pPr>
        <w:spacing w:line="360" w:lineRule="auto"/>
        <w:rPr>
          <w:lang w:val="x-none"/>
        </w:rPr>
      </w:pPr>
      <w:r>
        <w:t>Generates</w:t>
      </w:r>
      <w:r w:rsidR="00691F0C">
        <w:t xml:space="preserve"> </w:t>
      </w:r>
      <w:r w:rsidR="00C932F7">
        <w:t xml:space="preserve">a </w:t>
      </w:r>
      <w:r w:rsidR="00AC28F7">
        <w:t xml:space="preserve">map chart </w:t>
      </w:r>
      <w:r w:rsidR="00691F0C" w:rsidRPr="00044A74">
        <w:rPr>
          <w:lang w:val="x-none"/>
        </w:rPr>
        <w:t xml:space="preserve">to show the </w:t>
      </w:r>
      <w:r w:rsidR="00701956">
        <w:t>locations</w:t>
      </w:r>
      <w:r w:rsidR="00D01DC4">
        <w:t xml:space="preserve"> of accidents on a Victorian map </w:t>
      </w:r>
      <w:r w:rsidR="00D46672">
        <w:t xml:space="preserve">colour coded </w:t>
      </w:r>
      <w:r w:rsidR="00C63DE0">
        <w:t xml:space="preserve">by fatal </w:t>
      </w:r>
      <w:r w:rsidR="00D46672">
        <w:t>or</w:t>
      </w:r>
      <w:r w:rsidR="00C63DE0">
        <w:t xml:space="preserve"> injury accident</w:t>
      </w:r>
      <w:r w:rsidRPr="00044A74">
        <w:rPr>
          <w:lang w:val="x-none"/>
        </w:rPr>
        <w:t xml:space="preserve"> </w:t>
      </w:r>
      <w:r>
        <w:t>with legend.</w:t>
      </w:r>
    </w:p>
    <w:p w14:paraId="7F404F0A" w14:textId="6966D48D" w:rsidR="00B43470" w:rsidRDefault="00B43470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</w:t>
      </w:r>
      <w:r w:rsidR="00FD5A9B">
        <w:t>List of a</w:t>
      </w:r>
      <w:r w:rsidR="00593636">
        <w:t>ccident kind and geo</w:t>
      </w:r>
      <w:r w:rsidR="00FD5A9B">
        <w:t xml:space="preserve"> </w:t>
      </w:r>
      <w:r w:rsidR="001E424A">
        <w:t>coordinate (</w:t>
      </w:r>
      <w:r w:rsidR="00FD5A9B">
        <w:t>List of Tuple</w:t>
      </w:r>
      <w:r>
        <w:t>) to place</w:t>
      </w:r>
      <w:r w:rsidR="00FD5A9B">
        <w:t xml:space="preserve"> dots</w:t>
      </w:r>
      <w:r>
        <w:t xml:space="preserve"> in the chart.</w:t>
      </w:r>
    </w:p>
    <w:p w14:paraId="61253562" w14:textId="77777777" w:rsidR="00B43470" w:rsidRDefault="00B43470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File path of the generated image (String).</w:t>
      </w:r>
    </w:p>
    <w:p w14:paraId="2A0AEAF7" w14:textId="6407562E" w:rsidR="000E747E" w:rsidRDefault="00B43470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112C7A87" w14:textId="0F08ABB9" w:rsidR="00F92994" w:rsidRDefault="00F92994" w:rsidP="001E424A">
      <w:pPr>
        <w:pStyle w:val="Heading4"/>
        <w:spacing w:line="360" w:lineRule="auto"/>
      </w:pPr>
      <w:r>
        <w:t xml:space="preserve">Display </w:t>
      </w:r>
      <w:r w:rsidR="00595EB7">
        <w:t>main</w:t>
      </w:r>
    </w:p>
    <w:p w14:paraId="72655AAA" w14:textId="4DD4EECF" w:rsidR="00F92994" w:rsidRPr="00315BE3" w:rsidRDefault="00F92994" w:rsidP="001E424A">
      <w:pPr>
        <w:spacing w:line="360" w:lineRule="auto"/>
        <w:rPr>
          <w:lang w:val="x-none"/>
        </w:rPr>
      </w:pPr>
      <w:r>
        <w:t xml:space="preserve">Creates a </w:t>
      </w:r>
      <w:r w:rsidR="00892662">
        <w:t xml:space="preserve">main </w:t>
      </w:r>
      <w:r>
        <w:t>window to display</w:t>
      </w:r>
      <w:r w:rsidR="00595EB7">
        <w:t xml:space="preserve"> for users to perform data search</w:t>
      </w:r>
      <w:r>
        <w:t>.</w:t>
      </w:r>
    </w:p>
    <w:p w14:paraId="355432DB" w14:textId="6D4F722D" w:rsidR="00F92994" w:rsidRDefault="00F92994" w:rsidP="001E424A">
      <w:pPr>
        <w:spacing w:line="360" w:lineRule="auto"/>
      </w:pPr>
      <w:r w:rsidRPr="001E424A">
        <w:rPr>
          <w:b/>
          <w:bCs/>
        </w:rPr>
        <w:t>Input Parameter:</w:t>
      </w:r>
      <w:r>
        <w:br/>
      </w:r>
      <w:r w:rsidR="00130E24">
        <w:rPr>
          <w:lang w:eastAsia="ja-JP"/>
        </w:rPr>
        <w:t>Analysis type</w:t>
      </w:r>
      <w:r w:rsidR="00130E24">
        <w:t xml:space="preserve"> </w:t>
      </w:r>
      <w:r>
        <w:t xml:space="preserve">(String) to </w:t>
      </w:r>
      <w:r w:rsidR="00130E24">
        <w:t xml:space="preserve">determine which </w:t>
      </w:r>
      <w:r w:rsidR="00C6727F">
        <w:t xml:space="preserve">component to </w:t>
      </w:r>
      <w:r>
        <w:t>place in the window.</w:t>
      </w:r>
    </w:p>
    <w:p w14:paraId="7A2FC236" w14:textId="77777777" w:rsidR="00F92994" w:rsidRDefault="00F92994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None.</w:t>
      </w:r>
    </w:p>
    <w:p w14:paraId="39D3E607" w14:textId="567D5879" w:rsidR="00F92994" w:rsidRDefault="00F92994" w:rsidP="001E424A">
      <w:pPr>
        <w:spacing w:line="360" w:lineRule="auto"/>
      </w:pPr>
      <w:r w:rsidRPr="001E424A">
        <w:rPr>
          <w:b/>
          <w:bCs/>
        </w:rPr>
        <w:lastRenderedPageBreak/>
        <w:t>Side effect:</w:t>
      </w:r>
      <w:r>
        <w:t xml:space="preserve"> Generate GUI component</w:t>
      </w:r>
      <w:r w:rsidR="00C6727F">
        <w:t>s</w:t>
      </w:r>
      <w:r>
        <w:t>.</w:t>
      </w:r>
    </w:p>
    <w:p w14:paraId="40DEDC12" w14:textId="14B0062E" w:rsidR="007B794D" w:rsidRDefault="007B794D" w:rsidP="001E424A">
      <w:pPr>
        <w:pStyle w:val="Heading4"/>
        <w:spacing w:line="360" w:lineRule="auto"/>
      </w:pPr>
      <w:r>
        <w:t>Display chart</w:t>
      </w:r>
    </w:p>
    <w:p w14:paraId="40AD6A84" w14:textId="056AF106" w:rsidR="007B794D" w:rsidRPr="00315BE3" w:rsidRDefault="0021533D" w:rsidP="001E424A">
      <w:pPr>
        <w:spacing w:line="360" w:lineRule="auto"/>
        <w:rPr>
          <w:lang w:val="x-none"/>
        </w:rPr>
      </w:pPr>
      <w:r>
        <w:t>Creates a window to display a chart image with a title</w:t>
      </w:r>
      <w:r w:rsidR="007B794D">
        <w:t>.</w:t>
      </w:r>
    </w:p>
    <w:p w14:paraId="57DC2AD6" w14:textId="48C353FC" w:rsidR="007B794D" w:rsidRDefault="007B794D" w:rsidP="001E424A">
      <w:pPr>
        <w:spacing w:line="360" w:lineRule="auto"/>
      </w:pPr>
      <w:r w:rsidRPr="001E424A">
        <w:rPr>
          <w:b/>
          <w:bCs/>
        </w:rPr>
        <w:t>Input Parameter:</w:t>
      </w:r>
      <w:r w:rsidR="00F613EA">
        <w:br/>
        <w:t xml:space="preserve">Title </w:t>
      </w:r>
      <w:r>
        <w:t>(</w:t>
      </w:r>
      <w:r w:rsidR="00F613EA">
        <w:t>String</w:t>
      </w:r>
      <w:r>
        <w:t xml:space="preserve">) to place </w:t>
      </w:r>
      <w:r w:rsidR="00F613EA">
        <w:t>in the window</w:t>
      </w:r>
      <w:r>
        <w:t>.</w:t>
      </w:r>
      <w:r w:rsidR="00F613EA">
        <w:br/>
      </w:r>
      <w:r w:rsidR="00F83945">
        <w:t xml:space="preserve">File name of chart image (String) to place </w:t>
      </w:r>
      <w:r w:rsidR="004445BA">
        <w:t>the image in the window.</w:t>
      </w:r>
    </w:p>
    <w:p w14:paraId="34642843" w14:textId="117C2D71" w:rsidR="007B794D" w:rsidRDefault="007B794D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4445BA">
        <w:t>None.</w:t>
      </w:r>
    </w:p>
    <w:p w14:paraId="24508A85" w14:textId="267FE99E" w:rsidR="007B794D" w:rsidRPr="00AE0DC1" w:rsidRDefault="007B794D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</w:t>
      </w:r>
      <w:r w:rsidR="0065027D">
        <w:t>Generate a GUI component</w:t>
      </w:r>
      <w:r>
        <w:t>.</w:t>
      </w:r>
    </w:p>
    <w:p w14:paraId="082C106A" w14:textId="32508157" w:rsidR="00AE0DC1" w:rsidRDefault="00AE0DC1" w:rsidP="001E424A">
      <w:pPr>
        <w:pStyle w:val="Heading3"/>
        <w:numPr>
          <w:ilvl w:val="2"/>
          <w:numId w:val="11"/>
        </w:numPr>
        <w:spacing w:line="360" w:lineRule="auto"/>
      </w:pPr>
      <w:bookmarkStart w:id="203" w:name="_Toc112943606"/>
      <w:r>
        <w:t>Data Structures</w:t>
      </w:r>
      <w:r w:rsidR="001D051F">
        <w:t xml:space="preserve"> / Data Sources</w:t>
      </w:r>
      <w:bookmarkEnd w:id="203"/>
    </w:p>
    <w:p w14:paraId="044C4D30" w14:textId="44F84913" w:rsidR="00CC5884" w:rsidRDefault="00CC5884" w:rsidP="00CC5884">
      <w:pPr>
        <w:rPr>
          <w:lang w:eastAsia="ja-JP"/>
        </w:rPr>
      </w:pP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6186"/>
      </w:tblGrid>
      <w:tr w:rsidR="00303378" w14:paraId="7A07EF2D" w14:textId="77777777" w:rsidTr="00072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B915188" w14:textId="083B1CAB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Data</w:t>
            </w:r>
          </w:p>
        </w:tc>
        <w:tc>
          <w:tcPr>
            <w:tcW w:w="1417" w:type="dxa"/>
          </w:tcPr>
          <w:p w14:paraId="00F1A182" w14:textId="79BFDB4F" w:rsidR="00303378" w:rsidRDefault="00506D1B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Structure</w:t>
            </w:r>
          </w:p>
        </w:tc>
        <w:tc>
          <w:tcPr>
            <w:tcW w:w="6186" w:type="dxa"/>
          </w:tcPr>
          <w:p w14:paraId="50CD9632" w14:textId="574A5D9F" w:rsidR="00303378" w:rsidRDefault="00232FF6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  <w:tr w:rsidR="00303378" w14:paraId="5A717169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D6F960C" w14:textId="67DF3898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CSV dataset file</w:t>
            </w:r>
          </w:p>
        </w:tc>
        <w:tc>
          <w:tcPr>
            <w:tcW w:w="1417" w:type="dxa"/>
          </w:tcPr>
          <w:p w14:paraId="5CDC1835" w14:textId="693E3FBD" w:rsidR="00303378" w:rsidRDefault="00232FF6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CSV Table</w:t>
            </w:r>
          </w:p>
        </w:tc>
        <w:tc>
          <w:tcPr>
            <w:tcW w:w="6186" w:type="dxa"/>
          </w:tcPr>
          <w:p w14:paraId="18B71627" w14:textId="77777777" w:rsidR="00303378" w:rsidRDefault="005338D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04" w:author="Toshimitsu Ota" w:date="2022-09-01T19:00:00Z"/>
                <w:lang w:eastAsia="ja-JP"/>
              </w:rPr>
            </w:pPr>
            <w:r>
              <w:rPr>
                <w:lang w:eastAsia="ja-JP"/>
              </w:rPr>
              <w:t xml:space="preserve">This file contains accident data from </w:t>
            </w:r>
            <w:r w:rsidR="00AB1B09">
              <w:rPr>
                <w:lang w:eastAsia="ja-JP"/>
              </w:rPr>
              <w:t>Department of Transport and saved as CSV file. This will be imported to the software</w:t>
            </w:r>
            <w:r w:rsidR="00626447">
              <w:rPr>
                <w:lang w:eastAsia="ja-JP"/>
              </w:rPr>
              <w:t>.</w:t>
            </w:r>
            <w:r w:rsidR="00A71D00">
              <w:rPr>
                <w:lang w:eastAsia="ja-JP"/>
              </w:rPr>
              <w:t xml:space="preserve"> The data</w:t>
            </w:r>
            <w:r w:rsidR="00D87E54">
              <w:rPr>
                <w:lang w:eastAsia="ja-JP"/>
              </w:rPr>
              <w:t>set file</w:t>
            </w:r>
            <w:r w:rsidR="00A71D00">
              <w:rPr>
                <w:lang w:eastAsia="ja-JP"/>
              </w:rPr>
              <w:t xml:space="preserve"> should contain </w:t>
            </w:r>
            <w:r w:rsidR="00D87E54">
              <w:rPr>
                <w:lang w:eastAsia="ja-JP"/>
              </w:rPr>
              <w:t xml:space="preserve">columns of </w:t>
            </w:r>
            <w:r w:rsidR="00A71D00" w:rsidRPr="00A71D00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D87E54">
              <w:rPr>
                <w:lang w:eastAsia="ja-JP"/>
              </w:rPr>
              <w:t>.</w:t>
            </w:r>
          </w:p>
          <w:p w14:paraId="02999EE5" w14:textId="7BBA99CD" w:rsidR="00303378" w:rsidRDefault="001B4F15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05" w:author="Toshimitsu Ota" w:date="2022-09-01T19:00:00Z">
              <w:r>
                <w:rPr>
                  <w:lang w:eastAsia="ja-JP"/>
                </w:rPr>
                <w:t>Related f</w:t>
              </w:r>
              <w:r w:rsidR="005225D6">
                <w:rPr>
                  <w:lang w:eastAsia="ja-JP"/>
                </w:rPr>
                <w:t>unction</w:t>
              </w:r>
              <w:r>
                <w:rPr>
                  <w:lang w:eastAsia="ja-JP"/>
                </w:rPr>
                <w:t>: Import dataset</w:t>
              </w:r>
            </w:ins>
          </w:p>
        </w:tc>
      </w:tr>
      <w:tr w:rsidR="00303378" w14:paraId="5EB3E4F2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D18A828" w14:textId="29DB4628" w:rsidR="00303378" w:rsidRDefault="00787A9D" w:rsidP="00072944">
            <w:pPr>
              <w:spacing w:line="360" w:lineRule="auto"/>
              <w:rPr>
                <w:lang w:eastAsia="ja-JP"/>
              </w:rPr>
            </w:pPr>
            <w:del w:id="206" w:author="Toshimitsu Ota" w:date="2022-09-01T18:58:00Z">
              <w:r>
                <w:rPr>
                  <w:lang w:eastAsia="ja-JP"/>
                </w:rPr>
                <w:delText>JSON dataset file</w:delText>
              </w:r>
            </w:del>
            <w:ins w:id="207" w:author="Toshimitsu Ota" w:date="2022-09-01T18:58:00Z">
              <w:r w:rsidR="007021E3">
                <w:rPr>
                  <w:lang w:eastAsia="ja-JP"/>
                </w:rPr>
                <w:t>Database</w:t>
              </w:r>
            </w:ins>
          </w:p>
        </w:tc>
        <w:tc>
          <w:tcPr>
            <w:tcW w:w="1417" w:type="dxa"/>
          </w:tcPr>
          <w:p w14:paraId="45F7DD4C" w14:textId="20B6D8FC" w:rsidR="00303378" w:rsidRDefault="00787A9D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del w:id="208" w:author="Toshimitsu Ota" w:date="2022-09-01T18:58:00Z">
              <w:r>
                <w:rPr>
                  <w:lang w:eastAsia="ja-JP"/>
                </w:rPr>
                <w:delText xml:space="preserve">JSON </w:delText>
              </w:r>
              <w:r w:rsidR="00381F2E">
                <w:rPr>
                  <w:lang w:eastAsia="ja-JP"/>
                </w:rPr>
                <w:delText>(Tree)</w:delText>
              </w:r>
            </w:del>
            <w:ins w:id="209" w:author="Toshimitsu Ota" w:date="2022-09-01T18:58:00Z">
              <w:r w:rsidR="007021E3">
                <w:rPr>
                  <w:lang w:eastAsia="ja-JP"/>
                </w:rPr>
                <w:t>Table</w:t>
              </w:r>
            </w:ins>
          </w:p>
        </w:tc>
        <w:tc>
          <w:tcPr>
            <w:tcW w:w="6186" w:type="dxa"/>
          </w:tcPr>
          <w:p w14:paraId="2D69B21D" w14:textId="77777777" w:rsidR="00303378" w:rsidRDefault="00787A9D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10" w:author="Toshimitsu Ota" w:date="2022-09-01T19:01:00Z"/>
                <w:lang w:eastAsia="ja-JP"/>
              </w:rPr>
            </w:pPr>
            <w:r>
              <w:rPr>
                <w:lang w:eastAsia="ja-JP"/>
              </w:rPr>
              <w:t xml:space="preserve">This file will be </w:t>
            </w:r>
            <w:del w:id="211" w:author="Toshimitsu Ota" w:date="2022-09-01T18:58:00Z">
              <w:r>
                <w:rPr>
                  <w:lang w:eastAsia="ja-JP"/>
                </w:rPr>
                <w:delText xml:space="preserve">created </w:delText>
              </w:r>
            </w:del>
            <w:ins w:id="212" w:author="Toshimitsu Ota" w:date="2022-09-01T18:58:00Z">
              <w:r w:rsidR="007021E3">
                <w:rPr>
                  <w:lang w:eastAsia="ja-JP"/>
                </w:rPr>
                <w:t xml:space="preserve">saved </w:t>
              </w:r>
            </w:ins>
            <w:r>
              <w:rPr>
                <w:lang w:eastAsia="ja-JP"/>
              </w:rPr>
              <w:t xml:space="preserve">when the software imports </w:t>
            </w:r>
            <w:r w:rsidR="00AD2A9D">
              <w:rPr>
                <w:lang w:eastAsia="ja-JP"/>
              </w:rPr>
              <w:t>the CSV dataset file.</w:t>
            </w:r>
            <w:r w:rsidR="00AB6DC5">
              <w:rPr>
                <w:lang w:eastAsia="ja-JP"/>
              </w:rPr>
              <w:t xml:space="preserve"> Analysis in the software will use this </w:t>
            </w:r>
            <w:r w:rsidR="00E75812">
              <w:rPr>
                <w:lang w:eastAsia="ja-JP"/>
              </w:rPr>
              <w:t>data</w:t>
            </w:r>
            <w:del w:id="213" w:author="Toshimitsu Ota" w:date="2022-09-01T18:59:00Z">
              <w:r w:rsidR="00E75812">
                <w:rPr>
                  <w:lang w:eastAsia="ja-JP"/>
                </w:rPr>
                <w:delText>.</w:delText>
              </w:r>
              <w:r w:rsidR="00A01070">
                <w:rPr>
                  <w:lang w:eastAsia="ja-JP"/>
                </w:rPr>
                <w:delText xml:space="preserve"> The members will be dataset, analyse, alcohol, and location</w:delText>
              </w:r>
            </w:del>
            <w:r w:rsidR="00A01070">
              <w:rPr>
                <w:lang w:eastAsia="ja-JP"/>
              </w:rPr>
              <w:t>.</w:t>
            </w:r>
            <w:r w:rsidR="00E9273A">
              <w:rPr>
                <w:lang w:eastAsia="ja-JP"/>
              </w:rPr>
              <w:t xml:space="preserve"> The </w:t>
            </w:r>
            <w:del w:id="214" w:author="Toshimitsu Ota" w:date="2022-09-01T19:01:00Z">
              <w:r w:rsidR="00E9273A">
                <w:rPr>
                  <w:lang w:eastAsia="ja-JP"/>
                </w:rPr>
                <w:delText>keys</w:delText>
              </w:r>
              <w:r w:rsidR="00E9273A" w:rsidDel="000C1FA9">
                <w:rPr>
                  <w:lang w:eastAsia="ja-JP"/>
                </w:rPr>
                <w:delText xml:space="preserve"> </w:delText>
              </w:r>
            </w:del>
            <w:ins w:id="215" w:author="Toshimitsu Ota" w:date="2022-09-01T19:01:00Z">
              <w:r w:rsidR="000C1FA9">
                <w:rPr>
                  <w:lang w:eastAsia="ja-JP"/>
                </w:rPr>
                <w:t>attribute</w:t>
              </w:r>
              <w:r w:rsidR="00E9273A">
                <w:rPr>
                  <w:lang w:eastAsia="ja-JP"/>
                </w:rPr>
                <w:t xml:space="preserve"> </w:t>
              </w:r>
            </w:ins>
            <w:r w:rsidR="00E9273A">
              <w:rPr>
                <w:lang w:eastAsia="ja-JP"/>
              </w:rPr>
              <w:t>will include</w:t>
            </w:r>
            <w:r w:rsidR="005C667E">
              <w:rPr>
                <w:lang w:eastAsia="ja-JP"/>
              </w:rPr>
              <w:t xml:space="preserve"> </w:t>
            </w:r>
            <w:r w:rsidR="005C667E" w:rsidRPr="005C667E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5C667E">
              <w:rPr>
                <w:lang w:eastAsia="ja-JP"/>
              </w:rPr>
              <w:t>.</w:t>
            </w:r>
          </w:p>
          <w:p w14:paraId="50F1937C" w14:textId="7A9CE8F8" w:rsidR="00303378" w:rsidRDefault="000C1F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ins w:id="216" w:author="Toshimitsu Ota" w:date="2022-09-01T19:01:00Z">
              <w:r>
                <w:rPr>
                  <w:lang w:eastAsia="ja-JP"/>
                </w:rPr>
                <w:t xml:space="preserve">Related function: </w:t>
              </w:r>
              <w:r w:rsidR="00553700">
                <w:rPr>
                  <w:lang w:eastAsia="ja-JP"/>
                </w:rPr>
                <w:t xml:space="preserve">Create database, </w:t>
              </w:r>
              <w:proofErr w:type="gramStart"/>
              <w:r w:rsidR="00553700">
                <w:rPr>
                  <w:lang w:eastAsia="ja-JP"/>
                </w:rPr>
                <w:t>Save</w:t>
              </w:r>
              <w:proofErr w:type="gramEnd"/>
              <w:r w:rsidR="00553700">
                <w:rPr>
                  <w:lang w:eastAsia="ja-JP"/>
                </w:rPr>
                <w:t xml:space="preserve"> t</w:t>
              </w:r>
            </w:ins>
            <w:ins w:id="217" w:author="Toshimitsu Ota" w:date="2022-09-01T19:02:00Z">
              <w:r w:rsidR="00553700">
                <w:rPr>
                  <w:lang w:eastAsia="ja-JP"/>
                </w:rPr>
                <w:t>o database, Retrieve from database</w:t>
              </w:r>
            </w:ins>
          </w:p>
        </w:tc>
      </w:tr>
      <w:tr w:rsidR="007E7B4C" w14:paraId="2C87CD89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2DD8B5A" w14:textId="2841B185" w:rsidR="007E7B4C" w:rsidRDefault="009A1D2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Menu</w:t>
            </w:r>
          </w:p>
        </w:tc>
        <w:tc>
          <w:tcPr>
            <w:tcW w:w="1417" w:type="dxa"/>
          </w:tcPr>
          <w:p w14:paraId="6837F5AD" w14:textId="1BDD6454" w:rsidR="007E7B4C" w:rsidRDefault="009A1D2F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6186" w:type="dxa"/>
          </w:tcPr>
          <w:p w14:paraId="01DF5F3F" w14:textId="77777777" w:rsidR="007E7B4C" w:rsidRDefault="007048C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18" w:author="Toshimitsu Ota" w:date="2022-09-01T19:02:00Z"/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F639FC">
              <w:rPr>
                <w:lang w:eastAsia="ja-JP"/>
              </w:rPr>
              <w:t xml:space="preserve">is to determine which content to display and </w:t>
            </w:r>
            <w:r w:rsidR="006C33F4">
              <w:rPr>
                <w:lang w:eastAsia="ja-JP"/>
              </w:rPr>
              <w:t xml:space="preserve">set different type of analysis to </w:t>
            </w:r>
            <w:r w:rsidR="00E46A7D">
              <w:rPr>
                <w:lang w:eastAsia="ja-JP"/>
              </w:rPr>
              <w:t>perform.</w:t>
            </w:r>
            <w:r w:rsidR="00A31686">
              <w:rPr>
                <w:lang w:eastAsia="ja-JP"/>
              </w:rPr>
              <w:t xml:space="preserve"> </w:t>
            </w:r>
            <w:r w:rsidR="009C0E51">
              <w:rPr>
                <w:lang w:eastAsia="ja-JP"/>
              </w:rPr>
              <w:t xml:space="preserve">The members will be </w:t>
            </w:r>
            <w:r w:rsidR="00A01070">
              <w:rPr>
                <w:lang w:eastAsia="ja-JP"/>
              </w:rPr>
              <w:t>dataset, analyse, alcohol, and location.</w:t>
            </w:r>
          </w:p>
          <w:p w14:paraId="45D8E2F6" w14:textId="211F1CE0" w:rsidR="007E7B4C" w:rsidRDefault="004B60B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19" w:author="Toshimitsu Ota" w:date="2022-09-01T19:03:00Z">
              <w:r>
                <w:rPr>
                  <w:lang w:eastAsia="ja-JP"/>
                </w:rPr>
                <w:t>Related function: Display main</w:t>
              </w:r>
            </w:ins>
          </w:p>
        </w:tc>
      </w:tr>
      <w:tr w:rsidR="00303378" w14:paraId="765D5B30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662FD25" w14:textId="782B29A2" w:rsidR="00303378" w:rsidRDefault="00505C8E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Analysis type</w:t>
            </w:r>
          </w:p>
        </w:tc>
        <w:tc>
          <w:tcPr>
            <w:tcW w:w="1417" w:type="dxa"/>
          </w:tcPr>
          <w:p w14:paraId="0E963722" w14:textId="073A8AFB" w:rsidR="00303378" w:rsidRDefault="00505C8E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  <w:r w:rsidR="000B1FE7">
              <w:rPr>
                <w:lang w:eastAsia="ja-JP"/>
              </w:rPr>
              <w:t xml:space="preserve"> </w:t>
            </w:r>
          </w:p>
        </w:tc>
        <w:tc>
          <w:tcPr>
            <w:tcW w:w="6186" w:type="dxa"/>
          </w:tcPr>
          <w:p w14:paraId="4FA9C85A" w14:textId="77777777" w:rsidR="00303378" w:rsidRDefault="005A0B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0" w:author="Toshimitsu Ota" w:date="2022-09-01T19:03:00Z"/>
                <w:lang w:eastAsia="ja-JP"/>
              </w:rPr>
            </w:pPr>
            <w:r>
              <w:rPr>
                <w:lang w:eastAsia="ja-JP"/>
              </w:rPr>
              <w:t>This is a list to contain types of analysis</w:t>
            </w:r>
            <w:r w:rsidR="001A5E9A">
              <w:rPr>
                <w:lang w:eastAsia="ja-JP"/>
              </w:rPr>
              <w:t xml:space="preserve"> which includes </w:t>
            </w:r>
            <w:r w:rsidR="00455006">
              <w:rPr>
                <w:lang w:eastAsia="ja-JP"/>
              </w:rPr>
              <w:t xml:space="preserve">general, alcohol, and location. </w:t>
            </w:r>
            <w:r w:rsidR="003A78FD">
              <w:rPr>
                <w:lang w:eastAsia="ja-JP"/>
              </w:rPr>
              <w:t xml:space="preserve">This data will be used to determine </w:t>
            </w:r>
            <w:r w:rsidR="00007796">
              <w:rPr>
                <w:lang w:eastAsia="ja-JP"/>
              </w:rPr>
              <w:t xml:space="preserve">attributes for search and </w:t>
            </w:r>
            <w:r w:rsidR="00D15784">
              <w:rPr>
                <w:lang w:eastAsia="ja-JP"/>
              </w:rPr>
              <w:t>which type of chart to generate.</w:t>
            </w:r>
            <w:r w:rsidR="00B06517">
              <w:rPr>
                <w:lang w:eastAsia="ja-JP"/>
              </w:rPr>
              <w:t xml:space="preserve"> The members will be general (default), </w:t>
            </w:r>
            <w:r w:rsidR="00FE2DF5">
              <w:rPr>
                <w:lang w:eastAsia="ja-JP"/>
              </w:rPr>
              <w:t>alcohol, and location.</w:t>
            </w:r>
          </w:p>
          <w:p w14:paraId="33CDB9CA" w14:textId="438D2BD4" w:rsidR="00303378" w:rsidRDefault="0015583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ins w:id="221" w:author="Toshimitsu Ota" w:date="2022-09-01T19:03:00Z">
              <w:r>
                <w:rPr>
                  <w:lang w:eastAsia="ja-JP"/>
                </w:rPr>
                <w:t xml:space="preserve">Related function: </w:t>
              </w:r>
            </w:ins>
            <w:ins w:id="222" w:author="Toshimitsu Ota" w:date="2022-09-01T19:04:00Z">
              <w:r w:rsidR="007B6521">
                <w:rPr>
                  <w:lang w:eastAsia="ja-JP"/>
                </w:rPr>
                <w:t>Retrieve from database</w:t>
              </w:r>
            </w:ins>
            <w:ins w:id="223" w:author="Toshimitsu Ota" w:date="2022-09-01T19:05:00Z">
              <w:r w:rsidR="00095DA8">
                <w:rPr>
                  <w:lang w:eastAsia="ja-JP"/>
                </w:rPr>
                <w:t>, Display main</w:t>
              </w:r>
            </w:ins>
          </w:p>
        </w:tc>
      </w:tr>
      <w:tr w:rsidR="00A75C28" w14:paraId="3B6C52E4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1FE2E2B" w14:textId="6430B0AA" w:rsidR="00A75C28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Search attribute</w:t>
            </w:r>
          </w:p>
        </w:tc>
        <w:tc>
          <w:tcPr>
            <w:tcW w:w="1417" w:type="dxa"/>
          </w:tcPr>
          <w:p w14:paraId="2F3DF4E0" w14:textId="3E24AC67" w:rsidR="00A75C28" w:rsidRDefault="008F6D0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24" w:author="Toshimitsu Ota" w:date="2022-09-01T19:09:00Z">
              <w:r>
                <w:rPr>
                  <w:lang w:eastAsia="ja-JP"/>
                </w:rPr>
                <w:t>Class</w:t>
              </w:r>
            </w:ins>
          </w:p>
        </w:tc>
        <w:tc>
          <w:tcPr>
            <w:tcW w:w="6186" w:type="dxa"/>
          </w:tcPr>
          <w:p w14:paraId="1C431E6F" w14:textId="77777777" w:rsidR="00A75C28" w:rsidRDefault="000B1FE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25" w:author="Toshimitsu Ota" w:date="2022-09-01T19:05:00Z"/>
                <w:lang w:eastAsia="ja-JP"/>
              </w:rPr>
            </w:pPr>
            <w:r>
              <w:rPr>
                <w:lang w:eastAsia="ja-JP"/>
              </w:rPr>
              <w:t xml:space="preserve">This is to determine </w:t>
            </w:r>
            <w:r w:rsidR="000A321A">
              <w:rPr>
                <w:lang w:eastAsia="ja-JP"/>
              </w:rPr>
              <w:t>which search criteria will be available for the analys</w:t>
            </w:r>
            <w:r w:rsidR="00D24B4E">
              <w:rPr>
                <w:lang w:eastAsia="ja-JP"/>
              </w:rPr>
              <w:t>is functions to search the dataset.</w:t>
            </w:r>
            <w:r w:rsidR="00D7210C">
              <w:rPr>
                <w:lang w:eastAsia="ja-JP"/>
              </w:rPr>
              <w:t xml:space="preserve"> Available attributes will be different depending on which analysis type is </w:t>
            </w:r>
            <w:r w:rsidR="004D0463">
              <w:rPr>
                <w:lang w:eastAsia="ja-JP"/>
              </w:rPr>
              <w:t>chosen.</w:t>
            </w:r>
            <w:r w:rsidR="004C6568">
              <w:rPr>
                <w:lang w:eastAsia="ja-JP"/>
              </w:rPr>
              <w:t xml:space="preserve"> From data, to data, accident type keyword, accident type list</w:t>
            </w:r>
            <w:r w:rsidR="00FE1EB7">
              <w:rPr>
                <w:lang w:eastAsia="ja-JP"/>
              </w:rPr>
              <w:t xml:space="preserve">, and output type will be the members for </w:t>
            </w:r>
            <w:r w:rsidR="00183993">
              <w:rPr>
                <w:lang w:eastAsia="ja-JP"/>
              </w:rPr>
              <w:t xml:space="preserve">the </w:t>
            </w:r>
            <w:r w:rsidR="00FE1EB7">
              <w:rPr>
                <w:lang w:eastAsia="ja-JP"/>
              </w:rPr>
              <w:t xml:space="preserve">general analysis </w:t>
            </w:r>
            <w:r w:rsidR="00183993">
              <w:rPr>
                <w:lang w:eastAsia="ja-JP"/>
              </w:rPr>
              <w:t>function.</w:t>
            </w:r>
          </w:p>
          <w:p w14:paraId="76E7F343" w14:textId="466BCF13" w:rsidR="00A75C28" w:rsidRDefault="00EB74A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26" w:author="Toshimitsu Ota" w:date="2022-09-01T19:05:00Z">
              <w:r>
                <w:rPr>
                  <w:lang w:eastAsia="ja-JP"/>
                </w:rPr>
                <w:t xml:space="preserve">Related </w:t>
              </w:r>
            </w:ins>
            <w:ins w:id="227" w:author="Toshimitsu Ota" w:date="2022-09-01T19:06:00Z">
              <w:r>
                <w:rPr>
                  <w:lang w:eastAsia="ja-JP"/>
                </w:rPr>
                <w:t xml:space="preserve">function: </w:t>
              </w:r>
              <w:r w:rsidR="00463BF2">
                <w:rPr>
                  <w:lang w:eastAsia="ja-JP"/>
                </w:rPr>
                <w:t>Retrieve from database, Display main</w:t>
              </w:r>
            </w:ins>
          </w:p>
        </w:tc>
      </w:tr>
      <w:tr w:rsidR="00183993" w14:paraId="12265E19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7832B38" w14:textId="6B980953" w:rsidR="00183993" w:rsidRDefault="00183993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Accident type</w:t>
            </w:r>
          </w:p>
        </w:tc>
        <w:tc>
          <w:tcPr>
            <w:tcW w:w="1417" w:type="dxa"/>
          </w:tcPr>
          <w:p w14:paraId="2E1DEAAC" w14:textId="6884A708" w:rsidR="0018399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List</w:t>
            </w:r>
          </w:p>
        </w:tc>
        <w:tc>
          <w:tcPr>
            <w:tcW w:w="6186" w:type="dxa"/>
          </w:tcPr>
          <w:p w14:paraId="4CC08E78" w14:textId="073416D3" w:rsidR="00183993" w:rsidRDefault="00183993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6D0F44">
              <w:rPr>
                <w:lang w:eastAsia="ja-JP"/>
              </w:rPr>
              <w:t xml:space="preserve">data will be generated from JSON dataset file referencing the </w:t>
            </w:r>
            <w:r w:rsidR="00AC3741">
              <w:rPr>
                <w:lang w:eastAsia="ja-JP"/>
              </w:rPr>
              <w:t xml:space="preserve">values in the </w:t>
            </w:r>
            <w:r w:rsidR="00AC3741" w:rsidRPr="005C667E">
              <w:rPr>
                <w:lang w:eastAsia="ja-JP"/>
              </w:rPr>
              <w:t>ACCIDENT_TYPE</w:t>
            </w:r>
            <w:r w:rsidR="00AC3741">
              <w:rPr>
                <w:lang w:eastAsia="ja-JP"/>
              </w:rPr>
              <w:t xml:space="preserve"> field.</w:t>
            </w:r>
            <w:r w:rsidR="003C6E67">
              <w:rPr>
                <w:lang w:eastAsia="ja-JP"/>
              </w:rPr>
              <w:t xml:space="preserve"> This list will be used </w:t>
            </w:r>
            <w:r w:rsidR="0023154D">
              <w:rPr>
                <w:lang w:eastAsia="ja-JP"/>
              </w:rPr>
              <w:t>by</w:t>
            </w:r>
            <w:r w:rsidR="003C6E67">
              <w:rPr>
                <w:lang w:eastAsia="ja-JP"/>
              </w:rPr>
              <w:t xml:space="preserve"> the search attribute</w:t>
            </w:r>
            <w:r w:rsidR="0023154D">
              <w:rPr>
                <w:lang w:eastAsia="ja-JP"/>
              </w:rPr>
              <w:t xml:space="preserve"> to perfume an analyse search.</w:t>
            </w:r>
            <w:ins w:id="228" w:author="Toshimitsu Ota" w:date="2022-09-01T19:06:00Z">
              <w:r w:rsidR="00463BF2">
                <w:rPr>
                  <w:lang w:eastAsia="ja-JP"/>
                </w:rPr>
                <w:br/>
              </w:r>
            </w:ins>
            <w:ins w:id="229" w:author="Toshimitsu Ota" w:date="2022-09-01T19:09:00Z">
              <w:r w:rsidR="00B52550">
                <w:rPr>
                  <w:lang w:eastAsia="ja-JP"/>
                </w:rPr>
                <w:t xml:space="preserve">Related function: </w:t>
              </w:r>
            </w:ins>
            <w:ins w:id="230" w:author="Toshimitsu Ota" w:date="2022-09-01T19:06:00Z">
              <w:r w:rsidR="00463BF2">
                <w:rPr>
                  <w:lang w:eastAsia="ja-JP"/>
                </w:rPr>
                <w:t>Retrieve from database, Display main</w:t>
              </w:r>
            </w:ins>
          </w:p>
        </w:tc>
      </w:tr>
      <w:tr w:rsidR="00ED4867" w14:paraId="40EA6094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AEC88A5" w14:textId="1FC52508" w:rsidR="00ED4867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Output attribute</w:t>
            </w:r>
          </w:p>
        </w:tc>
        <w:tc>
          <w:tcPr>
            <w:tcW w:w="1417" w:type="dxa"/>
          </w:tcPr>
          <w:p w14:paraId="5F43224B" w14:textId="1C156D06" w:rsidR="00ED4867" w:rsidRDefault="001756D1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4C71BCA0" w14:textId="77777777" w:rsidR="00ED4867" w:rsidRDefault="0057297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31" w:author="Toshimitsu Ota" w:date="2022-09-01T19:07:00Z"/>
                <w:lang w:eastAsia="ja-JP"/>
              </w:rPr>
            </w:pPr>
            <w:r>
              <w:rPr>
                <w:lang w:eastAsia="ja-JP"/>
              </w:rPr>
              <w:t xml:space="preserve">This data to store the preference of </w:t>
            </w:r>
            <w:r w:rsidR="00542263">
              <w:rPr>
                <w:lang w:eastAsia="ja-JP"/>
              </w:rPr>
              <w:t xml:space="preserve">which </w:t>
            </w:r>
            <w:r w:rsidR="00BA0CAD">
              <w:rPr>
                <w:lang w:eastAsia="ja-JP"/>
              </w:rPr>
              <w:t xml:space="preserve">fields (attributes) to show </w:t>
            </w:r>
            <w:r w:rsidR="00542263">
              <w:rPr>
                <w:lang w:eastAsia="ja-JP"/>
              </w:rPr>
              <w:t xml:space="preserve">in the output </w:t>
            </w:r>
            <w:r w:rsidR="000659E3">
              <w:rPr>
                <w:lang w:eastAsia="ja-JP"/>
              </w:rPr>
              <w:t xml:space="preserve">of analyse search in the </w:t>
            </w:r>
            <w:r w:rsidR="00542263">
              <w:rPr>
                <w:lang w:eastAsia="ja-JP"/>
              </w:rPr>
              <w:t>table view</w:t>
            </w:r>
            <w:r w:rsidR="000659E3">
              <w:rPr>
                <w:lang w:eastAsia="ja-JP"/>
              </w:rPr>
              <w:t xml:space="preserve">. True/False Boolean values will be stored for each output type. </w:t>
            </w:r>
            <w:del w:id="232" w:author="Toshimitsu Ota" w:date="2022-09-01T19:07:00Z">
              <w:r w:rsidR="000659E3">
                <w:rPr>
                  <w:lang w:eastAsia="ja-JP"/>
                </w:rPr>
                <w:delText xml:space="preserve">The keys will be </w:delText>
              </w:r>
              <w:r w:rsidR="00EF7A86">
                <w:rPr>
                  <w:lang w:eastAsia="ja-JP"/>
                </w:rPr>
                <w:delText>same as JSON dataset file.</w:delText>
              </w:r>
            </w:del>
          </w:p>
          <w:p w14:paraId="2D8776EE" w14:textId="36007916" w:rsidR="00ED4867" w:rsidRDefault="00B52550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33" w:author="Toshimitsu Ota" w:date="2022-09-01T19:09:00Z">
              <w:r>
                <w:rPr>
                  <w:lang w:eastAsia="ja-JP"/>
                </w:rPr>
                <w:t xml:space="preserve">Related function: </w:t>
              </w:r>
            </w:ins>
            <w:ins w:id="234" w:author="Toshimitsu Ota" w:date="2022-09-01T19:07:00Z">
              <w:r w:rsidR="00B90857">
                <w:rPr>
                  <w:lang w:eastAsia="ja-JP"/>
                </w:rPr>
                <w:t>Retrieve from database, Display main</w:t>
              </w:r>
            </w:ins>
          </w:p>
        </w:tc>
      </w:tr>
      <w:tr w:rsidR="00E932C3" w14:paraId="04685463" w14:textId="77777777" w:rsidTr="00072944">
        <w:trPr>
          <w:del w:id="235" w:author="Toshimitsu Ota" w:date="2022-09-01T19:0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200AB1F" w14:textId="65AAD5A1" w:rsidR="00E932C3" w:rsidRDefault="00E932C3" w:rsidP="00072944">
            <w:pPr>
              <w:spacing w:line="360" w:lineRule="auto"/>
              <w:rPr>
                <w:del w:id="236" w:author="Toshimitsu Ota" w:date="2022-09-01T19:08:00Z"/>
                <w:lang w:eastAsia="ja-JP"/>
              </w:rPr>
            </w:pPr>
            <w:del w:id="237" w:author="Toshimitsu Ota" w:date="2022-09-01T19:08:00Z">
              <w:r>
                <w:rPr>
                  <w:lang w:eastAsia="ja-JP"/>
                </w:rPr>
                <w:delText>Chart type</w:delText>
              </w:r>
            </w:del>
          </w:p>
        </w:tc>
        <w:tc>
          <w:tcPr>
            <w:tcW w:w="1417" w:type="dxa"/>
          </w:tcPr>
          <w:p w14:paraId="4EB1BE3F" w14:textId="5492F9D4" w:rsidR="00E932C3" w:rsidRDefault="004959C5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38" w:author="Toshimitsu Ota" w:date="2022-09-01T19:08:00Z"/>
                <w:lang w:eastAsia="ja-JP"/>
              </w:rPr>
            </w:pPr>
            <w:del w:id="239" w:author="Toshimitsu Ota" w:date="2022-09-01T19:08:00Z">
              <w:r>
                <w:rPr>
                  <w:lang w:eastAsia="ja-JP"/>
                </w:rPr>
                <w:delText>Tree</w:delText>
              </w:r>
            </w:del>
          </w:p>
        </w:tc>
        <w:tc>
          <w:tcPr>
            <w:tcW w:w="6186" w:type="dxa"/>
          </w:tcPr>
          <w:p w14:paraId="13DC45A4" w14:textId="74B726BA" w:rsidR="00E932C3" w:rsidRDefault="005048D4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40" w:author="Toshimitsu Ota" w:date="2022-09-01T19:08:00Z"/>
                <w:lang w:eastAsia="ja-JP"/>
              </w:rPr>
            </w:pPr>
            <w:del w:id="241" w:author="Toshimitsu Ota" w:date="2022-09-01T19:08:00Z">
              <w:r>
                <w:rPr>
                  <w:lang w:eastAsia="ja-JP"/>
                </w:rPr>
                <w:delText>This data</w:delText>
              </w:r>
              <w:r w:rsidR="00736835">
                <w:rPr>
                  <w:lang w:eastAsia="ja-JP"/>
                </w:rPr>
                <w:delText xml:space="preserve"> contains different types of </w:delText>
              </w:r>
              <w:r w:rsidR="00072944">
                <w:rPr>
                  <w:lang w:eastAsia="ja-JP"/>
                </w:rPr>
                <w:delText>charts</w:delText>
              </w:r>
              <w:r w:rsidR="00C958FD">
                <w:rPr>
                  <w:lang w:eastAsia="ja-JP"/>
                </w:rPr>
                <w:delText xml:space="preserve"> and its </w:delText>
              </w:r>
              <w:r w:rsidR="00602817">
                <w:rPr>
                  <w:lang w:eastAsia="ja-JP"/>
                </w:rPr>
                <w:delText>preference</w:delText>
              </w:r>
              <w:r w:rsidR="00D97A2E">
                <w:rPr>
                  <w:lang w:eastAsia="ja-JP"/>
                </w:rPr>
                <w:delText>.</w:delText>
              </w:r>
              <w:r w:rsidR="00A567C2">
                <w:rPr>
                  <w:lang w:eastAsia="ja-JP"/>
                </w:rPr>
                <w:delText xml:space="preserve"> </w:delText>
              </w:r>
              <w:r w:rsidR="00D158F8">
                <w:rPr>
                  <w:lang w:eastAsia="ja-JP"/>
                </w:rPr>
                <w:delText xml:space="preserve">Each type will define </w:delText>
              </w:r>
              <w:r w:rsidR="005A3B96">
                <w:rPr>
                  <w:lang w:eastAsia="ja-JP"/>
                </w:rPr>
                <w:delText xml:space="preserve">which field </w:delText>
              </w:r>
              <w:r w:rsidR="007F7956">
                <w:rPr>
                  <w:lang w:eastAsia="ja-JP"/>
                </w:rPr>
                <w:delText xml:space="preserve">from the search result </w:delText>
              </w:r>
              <w:r w:rsidR="005A3B96">
                <w:rPr>
                  <w:lang w:eastAsia="ja-JP"/>
                </w:rPr>
                <w:delText xml:space="preserve">to use, </w:delText>
              </w:r>
              <w:r w:rsidR="00E56E9D">
                <w:rPr>
                  <w:lang w:eastAsia="ja-JP"/>
                </w:rPr>
                <w:delText xml:space="preserve">and </w:delText>
              </w:r>
              <w:r w:rsidR="00045C4C">
                <w:rPr>
                  <w:lang w:eastAsia="ja-JP"/>
                </w:rPr>
                <w:delText>how to display</w:delText>
              </w:r>
              <w:r w:rsidR="00E56E9D">
                <w:rPr>
                  <w:lang w:eastAsia="ja-JP"/>
                </w:rPr>
                <w:delText xml:space="preserve"> for </w:delText>
              </w:r>
              <w:r w:rsidR="007F7956">
                <w:rPr>
                  <w:lang w:eastAsia="ja-JP"/>
                </w:rPr>
                <w:delText xml:space="preserve">generating </w:delText>
              </w:r>
              <w:r w:rsidR="00876E4C">
                <w:rPr>
                  <w:lang w:eastAsia="ja-JP"/>
                </w:rPr>
                <w:delText>a chart graphic image to display in the chart windows.</w:delText>
              </w:r>
            </w:del>
          </w:p>
        </w:tc>
      </w:tr>
      <w:tr w:rsidR="00494F30" w14:paraId="22DA4C30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del w:id="242" w:author="Toshimitsu Ota" w:date="2022-09-01T19:0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D84C63B" w14:textId="0C2F97CC" w:rsidR="00494F30" w:rsidRDefault="00AA5295" w:rsidP="00072944">
            <w:pPr>
              <w:spacing w:line="360" w:lineRule="auto"/>
              <w:rPr>
                <w:del w:id="243" w:author="Toshimitsu Ota" w:date="2022-09-01T19:08:00Z"/>
                <w:lang w:eastAsia="ja-JP"/>
              </w:rPr>
            </w:pPr>
            <w:del w:id="244" w:author="Toshimitsu Ota" w:date="2022-09-01T19:08:00Z">
              <w:r>
                <w:rPr>
                  <w:lang w:eastAsia="ja-JP"/>
                </w:rPr>
                <w:delText>Search result records</w:delText>
              </w:r>
            </w:del>
          </w:p>
        </w:tc>
        <w:tc>
          <w:tcPr>
            <w:tcW w:w="1417" w:type="dxa"/>
          </w:tcPr>
          <w:p w14:paraId="19B5CA36" w14:textId="45984DA5" w:rsidR="00494F30" w:rsidRDefault="00DD1E08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245" w:author="Toshimitsu Ota" w:date="2022-09-01T19:08:00Z"/>
                <w:lang w:eastAsia="ja-JP"/>
              </w:rPr>
            </w:pPr>
            <w:del w:id="246" w:author="Toshimitsu Ota" w:date="2022-09-01T19:08:00Z">
              <w:r>
                <w:rPr>
                  <w:lang w:eastAsia="ja-JP"/>
                </w:rPr>
                <w:delText>JSON (Tree)</w:delText>
              </w:r>
            </w:del>
          </w:p>
        </w:tc>
        <w:tc>
          <w:tcPr>
            <w:tcW w:w="6186" w:type="dxa"/>
          </w:tcPr>
          <w:p w14:paraId="6E1B27FF" w14:textId="3EA0CE3E" w:rsidR="00494F30" w:rsidRDefault="001F63E1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247" w:author="Toshimitsu Ota" w:date="2022-09-01T19:08:00Z"/>
                <w:lang w:eastAsia="ja-JP"/>
              </w:rPr>
            </w:pPr>
            <w:del w:id="248" w:author="Toshimitsu Ota" w:date="2022-09-01T19:08:00Z">
              <w:r>
                <w:rPr>
                  <w:lang w:eastAsia="ja-JP"/>
                </w:rPr>
                <w:delText xml:space="preserve">This data will be generated by the search dataset function and stores </w:delText>
              </w:r>
              <w:r w:rsidR="00825285">
                <w:rPr>
                  <w:lang w:eastAsia="ja-JP"/>
                </w:rPr>
                <w:delText>result records.</w:delText>
              </w:r>
            </w:del>
          </w:p>
        </w:tc>
      </w:tr>
      <w:tr w:rsidR="00E932C3" w14:paraId="21C08750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6803459" w14:textId="7C4F44FB" w:rsidR="00E932C3" w:rsidRDefault="000758B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Summary values</w:t>
            </w:r>
          </w:p>
        </w:tc>
        <w:tc>
          <w:tcPr>
            <w:tcW w:w="1417" w:type="dxa"/>
          </w:tcPr>
          <w:p w14:paraId="2F653A89" w14:textId="094AD428" w:rsidR="00E932C3" w:rsidRDefault="00D9390F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38A5F57C" w14:textId="77777777" w:rsidR="00E932C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49" w:author="Toshimitsu Ota" w:date="2022-09-01T19:08:00Z"/>
                <w:lang w:eastAsia="ja-JP"/>
              </w:rPr>
            </w:pPr>
            <w:r>
              <w:rPr>
                <w:lang w:eastAsia="ja-JP"/>
              </w:rPr>
              <w:t xml:space="preserve">This data </w:t>
            </w:r>
            <w:r w:rsidR="003729E9">
              <w:rPr>
                <w:lang w:eastAsia="ja-JP"/>
              </w:rPr>
              <w:t>contain</w:t>
            </w:r>
            <w:r w:rsidR="00E91F70">
              <w:rPr>
                <w:lang w:eastAsia="ja-JP"/>
              </w:rPr>
              <w:t>s</w:t>
            </w:r>
            <w:r w:rsidR="003729E9">
              <w:rPr>
                <w:lang w:eastAsia="ja-JP"/>
              </w:rPr>
              <w:t xml:space="preserve"> total values of </w:t>
            </w:r>
            <w:r w:rsidR="003729E9" w:rsidRPr="003729E9">
              <w:rPr>
                <w:lang w:eastAsia="ja-JP"/>
              </w:rPr>
              <w:t xml:space="preserve">records, fatality, </w:t>
            </w:r>
            <w:r w:rsidR="003729E9">
              <w:rPr>
                <w:lang w:eastAsia="ja-JP"/>
              </w:rPr>
              <w:t xml:space="preserve">and </w:t>
            </w:r>
            <w:r w:rsidR="003729E9" w:rsidRPr="003729E9">
              <w:rPr>
                <w:lang w:eastAsia="ja-JP"/>
              </w:rPr>
              <w:t>injury</w:t>
            </w:r>
            <w:r w:rsidR="00E91F70">
              <w:rPr>
                <w:lang w:eastAsia="ja-JP"/>
              </w:rPr>
              <w:t xml:space="preserve"> which are generated by </w:t>
            </w:r>
            <w:r w:rsidR="009C71F3">
              <w:rPr>
                <w:lang w:eastAsia="ja-JP"/>
              </w:rPr>
              <w:t xml:space="preserve">the search dataset function. This will be used to display </w:t>
            </w:r>
            <w:r w:rsidR="001268CF">
              <w:rPr>
                <w:lang w:eastAsia="ja-JP"/>
              </w:rPr>
              <w:t>search result summary.</w:t>
            </w:r>
          </w:p>
          <w:p w14:paraId="59836B84" w14:textId="30A94AF0" w:rsidR="00E932C3" w:rsidRDefault="00B52550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ins w:id="250" w:author="Toshimitsu Ota" w:date="2022-09-01T19:08:00Z">
              <w:r>
                <w:rPr>
                  <w:lang w:eastAsia="ja-JP"/>
                </w:rPr>
                <w:t>Related function: Display main</w:t>
              </w:r>
            </w:ins>
          </w:p>
        </w:tc>
      </w:tr>
    </w:tbl>
    <w:p w14:paraId="644BA894" w14:textId="77777777" w:rsidR="00AE0DC1" w:rsidRPr="00072944" w:rsidRDefault="00AE0DC1" w:rsidP="00072944">
      <w:pPr>
        <w:rPr>
          <w:color w:val="FF0000"/>
        </w:rPr>
      </w:pPr>
    </w:p>
    <w:p w14:paraId="1D7E6A55" w14:textId="3C09D40A" w:rsidR="00AE0DC1" w:rsidRDefault="00AE0DC1" w:rsidP="00F31B34">
      <w:pPr>
        <w:pStyle w:val="Heading3"/>
        <w:numPr>
          <w:ilvl w:val="2"/>
          <w:numId w:val="11"/>
        </w:numPr>
      </w:pPr>
      <w:bookmarkStart w:id="251" w:name="_Toc112943607"/>
      <w:r>
        <w:t>Detailed Design</w:t>
      </w:r>
      <w:bookmarkEnd w:id="251"/>
    </w:p>
    <w:p w14:paraId="1E9CD6A3" w14:textId="1579A47C" w:rsidR="00C141C7" w:rsidRPr="00C141C7" w:rsidRDefault="00C141C7" w:rsidP="00B51281">
      <w:pPr>
        <w:spacing w:line="360" w:lineRule="auto"/>
      </w:pPr>
      <w:r>
        <w:t xml:space="preserve">The following </w:t>
      </w:r>
      <w:r w:rsidR="005918B1">
        <w:t>p</w:t>
      </w:r>
      <w:r w:rsidR="005918B1" w:rsidRPr="005918B1">
        <w:t>seudocode</w:t>
      </w:r>
      <w:r w:rsidR="005918B1">
        <w:t xml:space="preserve">s demonstrate how </w:t>
      </w:r>
      <w:r w:rsidR="0019513B">
        <w:t xml:space="preserve">each </w:t>
      </w:r>
      <w:r w:rsidR="005918B1">
        <w:t xml:space="preserve">non-standard function in the software </w:t>
      </w:r>
      <w:r w:rsidR="0019513B">
        <w:t xml:space="preserve">will </w:t>
      </w:r>
      <w:r w:rsidR="004A1F68">
        <w:t>perform</w:t>
      </w:r>
      <w:r w:rsidR="00072944">
        <w:t>:</w:t>
      </w:r>
    </w:p>
    <w:p w14:paraId="28B53576" w14:textId="2424FA88" w:rsidR="00632C38" w:rsidRDefault="002A0F1A" w:rsidP="00B51281">
      <w:pPr>
        <w:pStyle w:val="Heading4"/>
        <w:spacing w:line="360" w:lineRule="auto"/>
      </w:pPr>
      <w:r>
        <w:lastRenderedPageBreak/>
        <w:t>Import dataset</w:t>
      </w:r>
    </w:p>
    <w:p w14:paraId="5A1BCCC0" w14:textId="5AD45CC5" w:rsidR="00D204E0" w:rsidRDefault="008F51D0" w:rsidP="00B51281">
      <w:pPr>
        <w:spacing w:line="360" w:lineRule="auto"/>
      </w:pPr>
      <w:r>
        <w:t xml:space="preserve">Import csv and </w:t>
      </w:r>
      <w:r w:rsidR="00792545" w:rsidRPr="00792545">
        <w:t>sqlite3</w:t>
      </w:r>
      <w:r w:rsidR="00792545">
        <w:t xml:space="preserve"> </w:t>
      </w:r>
      <w:r w:rsidR="008568AE">
        <w:t xml:space="preserve">python </w:t>
      </w:r>
      <w:r>
        <w:t>packages.</w:t>
      </w:r>
      <w:r>
        <w:br/>
      </w:r>
      <w:r w:rsidR="00956ED2">
        <w:t xml:space="preserve">Input </w:t>
      </w:r>
      <w:r w:rsidR="00B56D3B">
        <w:t>file name and location</w:t>
      </w:r>
      <w:r w:rsidR="008B6DE2">
        <w:t>.</w:t>
      </w:r>
      <w:r w:rsidR="00B56D3B">
        <w:br/>
        <w:t>If the file exists</w:t>
      </w:r>
      <w:r w:rsidR="00AB54B4">
        <w:t>, examine the file format and file content</w:t>
      </w:r>
      <w:r w:rsidR="00B6712C">
        <w:t xml:space="preserve"> of the CSV dataset file</w:t>
      </w:r>
      <w:r w:rsidR="008B6DE2">
        <w:t>.</w:t>
      </w:r>
      <w:r w:rsidR="00EC5DCD">
        <w:br/>
      </w:r>
      <w:r w:rsidR="00CB0917">
        <w:t>Else error</w:t>
      </w:r>
      <w:r w:rsidR="00535BEB">
        <w:t xml:space="preserve">: </w:t>
      </w:r>
      <w:r w:rsidR="00D43294">
        <w:t>File does not exist</w:t>
      </w:r>
      <w:r w:rsidR="00CB0917">
        <w:t>.</w:t>
      </w:r>
      <w:r w:rsidR="00EC5DCD">
        <w:br/>
      </w:r>
      <w:r w:rsidR="00FE2926">
        <w:t>If f</w:t>
      </w:r>
      <w:r w:rsidR="00D43294">
        <w:t xml:space="preserve">ile format is not CSV and </w:t>
      </w:r>
      <w:r w:rsidR="00EB0587">
        <w:t>it does not contain required fields</w:t>
      </w:r>
      <w:r w:rsidR="00FE2926">
        <w:t xml:space="preserve">, </w:t>
      </w:r>
      <w:r w:rsidR="00E0158F">
        <w:t xml:space="preserve">error: File </w:t>
      </w:r>
      <w:r w:rsidR="000E1683">
        <w:t>type is not supported.</w:t>
      </w:r>
      <w:r w:rsidR="008568AE">
        <w:br/>
      </w:r>
      <w:r w:rsidR="00B717DE">
        <w:t>Connect to SQLite and create a database</w:t>
      </w:r>
      <w:r w:rsidR="00411912">
        <w:t xml:space="preserve"> and table</w:t>
      </w:r>
      <w:r w:rsidR="007425FF">
        <w:t>s</w:t>
      </w:r>
      <w:r w:rsidR="00411912">
        <w:t>.</w:t>
      </w:r>
      <w:r w:rsidR="007425FF">
        <w:br/>
        <w:t>Insert data into database tables.</w:t>
      </w:r>
      <w:r w:rsidR="00411912">
        <w:br/>
        <w:t xml:space="preserve">Commit </w:t>
      </w:r>
      <w:r w:rsidR="00CF095C">
        <w:t>and close database connection</w:t>
      </w:r>
      <w:r w:rsidR="006F262D">
        <w:t>.</w:t>
      </w:r>
    </w:p>
    <w:p w14:paraId="34771B76" w14:textId="266DC951" w:rsidR="002A0F1A" w:rsidRDefault="009A5B21" w:rsidP="00B51281">
      <w:pPr>
        <w:pStyle w:val="Heading4"/>
        <w:spacing w:line="360" w:lineRule="auto"/>
      </w:pPr>
      <w:r>
        <w:t>Search dataset</w:t>
      </w:r>
    </w:p>
    <w:p w14:paraId="4C1D1529" w14:textId="1B978896" w:rsidR="00604A2B" w:rsidRDefault="00B20DFF" w:rsidP="00B51281">
      <w:pPr>
        <w:spacing w:line="360" w:lineRule="auto"/>
      </w:pPr>
      <w:r>
        <w:t xml:space="preserve">Import </w:t>
      </w:r>
      <w:r w:rsidRPr="00792545">
        <w:t>sqlite3</w:t>
      </w:r>
      <w:r>
        <w:t xml:space="preserve"> python package.</w:t>
      </w:r>
      <w:r w:rsidR="00F74102">
        <w:br/>
      </w:r>
      <w:r w:rsidR="00E50D48">
        <w:t xml:space="preserve">Connect </w:t>
      </w:r>
      <w:r w:rsidR="005847B6">
        <w:t xml:space="preserve">to SQLite </w:t>
      </w:r>
      <w:r w:rsidR="007D7A56">
        <w:t>database.</w:t>
      </w:r>
      <w:r w:rsidR="00F74102">
        <w:br/>
      </w:r>
      <w:r w:rsidR="00CF363A">
        <w:t xml:space="preserve">If date </w:t>
      </w:r>
      <w:r w:rsidR="00F142E1">
        <w:t xml:space="preserve">range </w:t>
      </w:r>
      <w:r w:rsidR="00C65FF4">
        <w:t>is set</w:t>
      </w:r>
      <w:r w:rsidR="006F53C4">
        <w:t xml:space="preserve"> in the </w:t>
      </w:r>
      <w:r w:rsidR="00A20F6E">
        <w:t>s</w:t>
      </w:r>
      <w:r w:rsidR="006F53C4" w:rsidRPr="006F53C4">
        <w:t>earch attribute</w:t>
      </w:r>
      <w:r w:rsidR="00A20F6E">
        <w:t>s</w:t>
      </w:r>
      <w:r w:rsidR="00F142E1">
        <w:t xml:space="preserve">, </w:t>
      </w:r>
      <w:r w:rsidR="00C37FDF">
        <w:t>find records within the date range.</w:t>
      </w:r>
      <w:r w:rsidR="00C37FDF">
        <w:br/>
      </w:r>
      <w:r w:rsidR="00C65FF4">
        <w:t>If accident type is set</w:t>
      </w:r>
      <w:r w:rsidR="00A20F6E">
        <w:t xml:space="preserve"> in the s</w:t>
      </w:r>
      <w:r w:rsidR="00A20F6E" w:rsidRPr="00A20F6E">
        <w:t>earch attribute</w:t>
      </w:r>
      <w:r w:rsidR="00A20F6E">
        <w:t>s</w:t>
      </w:r>
      <w:r w:rsidR="00C65FF4">
        <w:t xml:space="preserve">, </w:t>
      </w:r>
      <w:r w:rsidR="00537D76">
        <w:t>find records with the accident type.</w:t>
      </w:r>
      <w:r w:rsidR="00116389">
        <w:br/>
        <w:t xml:space="preserve">If </w:t>
      </w:r>
      <w:r w:rsidR="0010140A">
        <w:t xml:space="preserve">the </w:t>
      </w:r>
      <w:r w:rsidR="00116389">
        <w:t xml:space="preserve">found records </w:t>
      </w:r>
      <w:r w:rsidR="0010140A">
        <w:t>is more than zero</w:t>
      </w:r>
      <w:r w:rsidR="00B51D0C">
        <w:t xml:space="preserve">, </w:t>
      </w:r>
      <w:r w:rsidR="00D73398">
        <w:t>output</w:t>
      </w:r>
      <w:r w:rsidR="00A024EE">
        <w:t xml:space="preserve"> values</w:t>
      </w:r>
      <w:r w:rsidR="000D11F6">
        <w:t xml:space="preserve"> with </w:t>
      </w:r>
      <w:r w:rsidR="00DB17D7">
        <w:t xml:space="preserve">only output </w:t>
      </w:r>
      <w:r w:rsidR="003C3D50">
        <w:t xml:space="preserve">attributes </w:t>
      </w:r>
      <w:r w:rsidR="003E5DE3">
        <w:t>that are defined True</w:t>
      </w:r>
      <w:r w:rsidR="0008013A">
        <w:t>.</w:t>
      </w:r>
      <w:r w:rsidR="00B51D0C">
        <w:br/>
        <w:t>Else display a message: No record found.</w:t>
      </w:r>
      <w:r w:rsidR="0008013A">
        <w:br/>
      </w:r>
      <w:r w:rsidR="004C6486">
        <w:t xml:space="preserve">Calculate summary values (total </w:t>
      </w:r>
      <w:r w:rsidR="004C1E84">
        <w:t>records, fatality total, injury total</w:t>
      </w:r>
      <w:r w:rsidR="004C6486">
        <w:t>) to display.</w:t>
      </w:r>
      <w:r w:rsidR="00003646">
        <w:br/>
        <w:t xml:space="preserve">Close </w:t>
      </w:r>
      <w:r w:rsidR="00281EAE">
        <w:t>database connection.</w:t>
      </w:r>
    </w:p>
    <w:p w14:paraId="217D15D2" w14:textId="364045CB" w:rsidR="00604A2B" w:rsidRDefault="00604A2B" w:rsidP="00B51281">
      <w:pPr>
        <w:pStyle w:val="Heading4"/>
        <w:spacing w:line="360" w:lineRule="auto"/>
      </w:pPr>
      <w:r>
        <w:t xml:space="preserve">Generate </w:t>
      </w:r>
      <w:ins w:id="252" w:author="Toshimitsu Ota" w:date="2022-09-01T19:11:00Z">
        <w:r w:rsidR="00E415B2">
          <w:t xml:space="preserve">bar </w:t>
        </w:r>
      </w:ins>
      <w:r>
        <w:t>chart</w:t>
      </w:r>
    </w:p>
    <w:p w14:paraId="4BF0A07A" w14:textId="192B51A2" w:rsidR="00E63E55" w:rsidRPr="00E63E55" w:rsidRDefault="00ED423A" w:rsidP="00B51281">
      <w:pPr>
        <w:spacing w:line="360" w:lineRule="auto"/>
        <w:rPr>
          <w:rFonts w:asciiTheme="majorHAnsi" w:eastAsiaTheme="majorEastAsia" w:hAnsiTheme="majorHAnsi" w:cstheme="majorBidi"/>
          <w:b/>
          <w:bCs/>
          <w:i/>
          <w:iCs/>
          <w:color w:val="4A66AC" w:themeColor="accent1"/>
        </w:rPr>
      </w:pPr>
      <w:r>
        <w:t xml:space="preserve">Import </w:t>
      </w:r>
      <w:r w:rsidR="00923127">
        <w:t>library for cha</w:t>
      </w:r>
      <w:r w:rsidR="00824802">
        <w:t>r</w:t>
      </w:r>
      <w:r w:rsidR="00923127">
        <w:t xml:space="preserve">t </w:t>
      </w:r>
      <w:r w:rsidR="002C4518">
        <w:t>creation</w:t>
      </w:r>
      <w:r w:rsidR="00923127">
        <w:t xml:space="preserve"> (</w:t>
      </w:r>
      <w:r w:rsidR="00923127" w:rsidRPr="00923127">
        <w:t>PyPlot</w:t>
      </w:r>
      <w:r w:rsidR="00824802">
        <w:t xml:space="preserve"> library</w:t>
      </w:r>
      <w:r w:rsidR="00923127">
        <w:t>).</w:t>
      </w:r>
      <w:r w:rsidR="00824802">
        <w:br/>
      </w:r>
      <w:r w:rsidR="009B201E">
        <w:t>Check which type of chart</w:t>
      </w:r>
      <w:r w:rsidR="00E4488C">
        <w:t xml:space="preserve"> (chart type)</w:t>
      </w:r>
      <w:r w:rsidR="009B201E">
        <w:t xml:space="preserve"> </w:t>
      </w:r>
      <w:r w:rsidR="001D054F">
        <w:t>selected.</w:t>
      </w:r>
      <w:r w:rsidR="0079406C"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 w:rsidR="00B56635">
        <w:t xml:space="preserve">generated from </w:t>
      </w:r>
      <w:r w:rsidR="00532C71">
        <w:t xml:space="preserve">the </w:t>
      </w:r>
      <w:r w:rsidR="00B56635">
        <w:t>search dataset function.</w:t>
      </w:r>
      <w:r w:rsidR="001D054F">
        <w:br/>
      </w:r>
      <w:r w:rsidR="00BC1275">
        <w:t xml:space="preserve">Calculate </w:t>
      </w:r>
      <w:r w:rsidR="00DD6F6E">
        <w:t xml:space="preserve">total </w:t>
      </w:r>
      <w:r w:rsidR="00493A7F">
        <w:t>value</w:t>
      </w:r>
      <w:r w:rsidR="00DD6F6E">
        <w:t xml:space="preserve"> for each </w:t>
      </w:r>
      <w:r w:rsidR="00493A7F">
        <w:t>attribute</w:t>
      </w:r>
      <w:r w:rsidR="0079406C">
        <w:t>.</w:t>
      </w:r>
      <w:r w:rsidR="00532C71">
        <w:br/>
        <w:t>Allocate colours for</w:t>
      </w:r>
      <w:r w:rsidR="00242B74">
        <w:t xml:space="preserve"> attributes and set labels.</w:t>
      </w:r>
      <w:r w:rsidR="00242B74">
        <w:br/>
      </w:r>
      <w:r w:rsidR="00DD747B">
        <w:t>Generate a bar chart.</w:t>
      </w:r>
      <w:r w:rsidR="00DD747B">
        <w:br/>
        <w:t xml:space="preserve">Display </w:t>
      </w:r>
      <w:r w:rsidR="00366870">
        <w:t xml:space="preserve">the </w:t>
      </w:r>
      <w:r w:rsidR="00F10F97">
        <w:t>chart</w:t>
      </w:r>
      <w:r w:rsidR="00366870">
        <w:t xml:space="preserve"> with legend.</w:t>
      </w:r>
    </w:p>
    <w:p w14:paraId="37CDC677" w14:textId="54F1665B" w:rsidR="00403A40" w:rsidRDefault="00403A40" w:rsidP="00B51281">
      <w:pPr>
        <w:pStyle w:val="Heading4"/>
        <w:spacing w:line="360" w:lineRule="auto"/>
      </w:pPr>
      <w:r>
        <w:t>Generate map chart</w:t>
      </w:r>
    </w:p>
    <w:p w14:paraId="3B0EE2FF" w14:textId="5BE62B9D" w:rsidR="00604A2B" w:rsidRPr="00455481" w:rsidRDefault="00604A2B" w:rsidP="00B51281">
      <w:pPr>
        <w:spacing w:line="360" w:lineRule="auto"/>
      </w:pPr>
      <w:bookmarkStart w:id="253" w:name="OLE_LINK7"/>
      <w:bookmarkStart w:id="254" w:name="OLE_LINK8"/>
      <w:r>
        <w:t>Import library for chart creation (</w:t>
      </w:r>
      <w:r w:rsidRPr="00923127">
        <w:t>PyPlot</w:t>
      </w:r>
      <w:r>
        <w:t xml:space="preserve"> library).</w:t>
      </w:r>
      <w:r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>
        <w:t>generated from the search dataset function.</w:t>
      </w:r>
      <w:r w:rsidR="00514BD9">
        <w:br/>
      </w:r>
      <w:r w:rsidR="00455481">
        <w:t>Allocate colours for attributes and set labels.</w:t>
      </w:r>
      <w:r w:rsidR="00455481">
        <w:br/>
      </w:r>
      <w:r w:rsidR="00514BD9">
        <w:t xml:space="preserve">Convert </w:t>
      </w:r>
      <w:r w:rsidR="00514BD9" w:rsidRPr="00514BD9">
        <w:t>LONGITUDE, LATITUDE</w:t>
      </w:r>
      <w:r w:rsidR="00514BD9">
        <w:t xml:space="preserve"> values </w:t>
      </w:r>
      <w:r w:rsidR="00016AE3">
        <w:t>in the</w:t>
      </w:r>
      <w:r w:rsidR="008431CF">
        <w:t xml:space="preserve"> records to X, Y </w:t>
      </w:r>
      <w:r w:rsidR="00455481">
        <w:t>values to place in the chart.</w:t>
      </w:r>
      <w:r>
        <w:br/>
      </w:r>
      <w:r w:rsidR="00455481">
        <w:t>Dra</w:t>
      </w:r>
      <w:r w:rsidR="004D7E7B">
        <w:t xml:space="preserve">w circles with the X, Y values with </w:t>
      </w:r>
      <w:r w:rsidR="00CA22A4">
        <w:t xml:space="preserve">setting </w:t>
      </w:r>
      <w:r w:rsidR="004D7E7B">
        <w:t xml:space="preserve">colours </w:t>
      </w:r>
      <w:r w:rsidR="00CA22A4">
        <w:t>depending on the accident type.</w:t>
      </w:r>
      <w:r>
        <w:br/>
      </w:r>
      <w:r>
        <w:lastRenderedPageBreak/>
        <w:t>Generate a bar chart</w:t>
      </w:r>
      <w:r w:rsidR="0077538A">
        <w:t xml:space="preserve"> with a background Victorian map image</w:t>
      </w:r>
      <w:r>
        <w:t>.</w:t>
      </w:r>
      <w:r>
        <w:br/>
        <w:t xml:space="preserve">Display the </w:t>
      </w:r>
      <w:r w:rsidR="00F10F97">
        <w:t>chart</w:t>
      </w:r>
      <w:r>
        <w:t xml:space="preserve"> with legend.</w:t>
      </w:r>
    </w:p>
    <w:bookmarkEnd w:id="253"/>
    <w:bookmarkEnd w:id="254"/>
    <w:p w14:paraId="77AA54AC" w14:textId="77777777" w:rsidR="00AE0DC1" w:rsidRDefault="00AE0DC1" w:rsidP="00AE0DC1">
      <w:pPr>
        <w:rPr>
          <w:color w:val="FF0000"/>
        </w:rPr>
      </w:pPr>
    </w:p>
    <w:p w14:paraId="5C7F4298" w14:textId="77777777" w:rsidR="00AE0DC1" w:rsidRDefault="00AE0DC1" w:rsidP="00AE0DC1">
      <w:pPr>
        <w:rPr>
          <w:color w:val="FF0000"/>
        </w:rPr>
      </w:pPr>
    </w:p>
    <w:p w14:paraId="533F5C58" w14:textId="76C7E634" w:rsidR="00AE0DC1" w:rsidRDefault="00AE0DC1">
      <w:r>
        <w:br w:type="page"/>
      </w:r>
    </w:p>
    <w:p w14:paraId="2095C3B7" w14:textId="1B9605A8" w:rsidR="00926CFD" w:rsidRDefault="00C02573" w:rsidP="00F31B34">
      <w:pPr>
        <w:pStyle w:val="Heading1"/>
        <w:numPr>
          <w:ilvl w:val="0"/>
          <w:numId w:val="11"/>
        </w:numPr>
      </w:pPr>
      <w:bookmarkStart w:id="255" w:name="_Toc112943608"/>
      <w:ins w:id="256" w:author="Juniper Lethbridge" w:date="2022-09-02T12:22:00Z">
        <w:r>
          <w:lastRenderedPageBreak/>
          <w:t xml:space="preserve"> </w:t>
        </w:r>
      </w:ins>
      <w:r w:rsidR="00FB38C7">
        <w:t>User Interface Design</w:t>
      </w:r>
      <w:bookmarkEnd w:id="255"/>
    </w:p>
    <w:p w14:paraId="11060167" w14:textId="77777777" w:rsidR="00B51281" w:rsidRDefault="00B51281" w:rsidP="00CB3DDA">
      <w:pPr>
        <w:spacing w:line="360" w:lineRule="auto"/>
        <w:rPr>
          <w:color w:val="FF0000"/>
        </w:rPr>
      </w:pPr>
    </w:p>
    <w:p w14:paraId="7FD8AE9D" w14:textId="5BF9B7C6" w:rsidR="00362E24" w:rsidRDefault="008564F7" w:rsidP="00CB3DDA">
      <w:pPr>
        <w:spacing w:line="360" w:lineRule="auto"/>
      </w:pPr>
      <w:ins w:id="257" w:author="Toshimitsu Ota" w:date="2022-09-01T19:12:00Z">
        <w:r>
          <w:t>This section illustrates how the software interact with users</w:t>
        </w:r>
        <w:r w:rsidR="00EE6BE9">
          <w:t xml:space="preserve"> through GUI components and graphics</w:t>
        </w:r>
      </w:ins>
      <w:ins w:id="258" w:author="Toshimitsu Ota" w:date="2022-09-01T19:14:00Z">
        <w:r w:rsidR="00CC32A6">
          <w:t xml:space="preserve"> with </w:t>
        </w:r>
        <w:r w:rsidR="00D614A2">
          <w:t>jus</w:t>
        </w:r>
      </w:ins>
      <w:ins w:id="259" w:author="Toshimitsu Ota" w:date="2022-09-01T19:15:00Z">
        <w:r w:rsidR="00D614A2">
          <w:t>tifications of design decisions made</w:t>
        </w:r>
      </w:ins>
      <w:ins w:id="260" w:author="Toshimitsu Ota" w:date="2022-09-01T19:13:00Z">
        <w:r w:rsidR="00EE6BE9">
          <w:t xml:space="preserve">. </w:t>
        </w:r>
        <w:r w:rsidR="00D87636">
          <w:t xml:space="preserve">The structure of user interface components </w:t>
        </w:r>
        <w:r w:rsidR="00DF2A21">
          <w:t xml:space="preserve">is also defined. </w:t>
        </w:r>
      </w:ins>
      <w:ins w:id="261" w:author="Toshimitsu Ota" w:date="2022-09-01T19:14:00Z">
        <w:r w:rsidR="00DF2A21">
          <w:t xml:space="preserve">Adobe XD is utilised to design </w:t>
        </w:r>
        <w:r w:rsidR="00CC32A6">
          <w:t xml:space="preserve">the mock-up screens </w:t>
        </w:r>
      </w:ins>
      <w:ins w:id="262" w:author="Toshimitsu Ota" w:date="2022-09-01T19:15:00Z">
        <w:r w:rsidR="009F5842">
          <w:t xml:space="preserve">to present the </w:t>
        </w:r>
      </w:ins>
      <w:ins w:id="263" w:author="Toshimitsu Ota" w:date="2022-09-01T19:16:00Z">
        <w:r w:rsidR="009F5842">
          <w:t>user interface design for the software.</w:t>
        </w:r>
      </w:ins>
      <w:del w:id="264" w:author="Toshimitsu Ota" w:date="2022-09-01T19:15:00Z">
        <w:r w:rsidR="001A4A84" w:rsidDel="009F5842">
          <w:delText>&lt;add some intro&gt;</w:delText>
        </w:r>
      </w:del>
    </w:p>
    <w:p w14:paraId="520B0D09" w14:textId="74F19F01" w:rsidR="00266C3C" w:rsidRDefault="00266C3C" w:rsidP="00CB3DDA">
      <w:pPr>
        <w:spacing w:line="360" w:lineRule="auto"/>
        <w:rPr>
          <w:del w:id="265" w:author="Toshimitsu Ota" w:date="2022-09-01T19:16:00Z"/>
        </w:rPr>
      </w:pPr>
      <w:del w:id="266" w:author="Toshimitsu Ota" w:date="2022-09-01T19:16:00Z">
        <w:r>
          <w:delText>&lt;write about tools used&gt;</w:delText>
        </w:r>
      </w:del>
    </w:p>
    <w:p w14:paraId="16C8E08B" w14:textId="613DCD32" w:rsidR="00362E24" w:rsidRDefault="00926876" w:rsidP="00CB3DDA">
      <w:pPr>
        <w:pStyle w:val="Heading2"/>
        <w:numPr>
          <w:ilvl w:val="1"/>
          <w:numId w:val="11"/>
        </w:numPr>
        <w:spacing w:line="360" w:lineRule="auto"/>
      </w:pPr>
      <w:bookmarkStart w:id="267" w:name="_Toc112943609"/>
      <w:r>
        <w:t>Structural Design</w:t>
      </w:r>
      <w:bookmarkEnd w:id="267"/>
    </w:p>
    <w:p w14:paraId="5ABCECCE" w14:textId="53DB8CBC" w:rsidR="00AB4ADF" w:rsidRDefault="00DF5850" w:rsidP="00CB3DDA">
      <w:pPr>
        <w:spacing w:line="360" w:lineRule="auto"/>
      </w:pPr>
      <w:r>
        <w:t xml:space="preserve">The software </w:t>
      </w:r>
      <w:del w:id="268" w:author="Toshimitsu Ota" w:date="2022-09-01T19:48:00Z">
        <w:r>
          <w:delText xml:space="preserve">consists </w:delText>
        </w:r>
      </w:del>
      <w:ins w:id="269" w:author="Toshimitsu Ota" w:date="2022-09-01T19:48:00Z">
        <w:r w:rsidR="00AA2DEE">
          <w:t xml:space="preserve">has </w:t>
        </w:r>
      </w:ins>
      <w:del w:id="270" w:author="Toshimitsu Ota" w:date="2022-09-01T19:48:00Z">
        <w:r>
          <w:delText xml:space="preserve">of </w:delText>
        </w:r>
      </w:del>
      <w:del w:id="271" w:author="Toshimitsu Ota" w:date="2022-09-01T19:45:00Z">
        <w:r>
          <w:delText xml:space="preserve">three </w:delText>
        </w:r>
      </w:del>
      <w:del w:id="272" w:author="Toshimitsu Ota" w:date="2022-09-01T19:48:00Z">
        <w:r>
          <w:delText>windows</w:delText>
        </w:r>
      </w:del>
      <w:ins w:id="273" w:author="Toshimitsu Ota" w:date="2022-09-01T19:48:00Z">
        <w:r w:rsidR="00AA2DEE">
          <w:t xml:space="preserve">the </w:t>
        </w:r>
        <w:r>
          <w:t>main window</w:t>
        </w:r>
      </w:ins>
      <w:r>
        <w:t xml:space="preserve"> </w:t>
      </w:r>
      <w:ins w:id="274" w:author="Toshimitsu Ota" w:date="2022-09-01T19:46:00Z">
        <w:r w:rsidR="0052173C">
          <w:t>as</w:t>
        </w:r>
      </w:ins>
      <w:ins w:id="275" w:author="Toshimitsu Ota" w:date="2022-09-01T19:47:00Z">
        <w:r w:rsidR="004737E1">
          <w:t xml:space="preserve"> the</w:t>
        </w:r>
      </w:ins>
      <w:ins w:id="276" w:author="Toshimitsu Ota" w:date="2022-09-01T19:46:00Z">
        <w:r w:rsidR="0052173C">
          <w:t xml:space="preserve"> top hierarchical </w:t>
        </w:r>
        <w:r w:rsidR="004737E1">
          <w:t>level</w:t>
        </w:r>
      </w:ins>
      <w:del w:id="277" w:author="Toshimitsu Ota" w:date="2022-09-01T19:45:00Z">
        <w:r w:rsidDel="00857E05">
          <w:delText>including</w:delText>
        </w:r>
      </w:del>
      <w:ins w:id="278" w:author="Toshimitsu Ota" w:date="2022-09-01T19:48:00Z">
        <w:r w:rsidR="00AA2DEE">
          <w:t>.</w:t>
        </w:r>
      </w:ins>
      <w:del w:id="279" w:author="Toshimitsu Ota" w:date="2022-09-01T19:45:00Z">
        <w:r w:rsidDel="00857E05">
          <w:delText xml:space="preserve"> </w:delText>
        </w:r>
      </w:del>
      <w:del w:id="280" w:author="Toshimitsu Ota" w:date="2022-09-01T19:48:00Z">
        <w:r w:rsidDel="00AA2DEE">
          <w:delText>the main window.</w:delText>
        </w:r>
      </w:del>
      <w:r w:rsidR="00452C1E">
        <w:t xml:space="preserve"> The </w:t>
      </w:r>
      <w:r w:rsidR="00DE4757">
        <w:t xml:space="preserve">structure of the main window </w:t>
      </w:r>
      <w:r w:rsidR="008D6E30">
        <w:t xml:space="preserve">is designed to indicate </w:t>
      </w:r>
      <w:r w:rsidR="00C554A3">
        <w:t xml:space="preserve">steps </w:t>
      </w:r>
      <w:r w:rsidR="0080117F">
        <w:t>that users follow</w:t>
      </w:r>
      <w:r w:rsidR="00463C05">
        <w:t xml:space="preserve"> by placing</w:t>
      </w:r>
      <w:r w:rsidR="00B50A58">
        <w:t xml:space="preserve"> sections</w:t>
      </w:r>
      <w:r w:rsidR="0080117F">
        <w:t xml:space="preserve"> from top to bottom</w:t>
      </w:r>
      <w:r w:rsidR="00B50A58">
        <w:t>.</w:t>
      </w:r>
      <w:r w:rsidR="0004728C">
        <w:t xml:space="preserve"> </w:t>
      </w:r>
      <w:r w:rsidR="00C4551E">
        <w:t xml:space="preserve">The </w:t>
      </w:r>
      <w:r w:rsidR="00CC07A3">
        <w:t xml:space="preserve">estate of </w:t>
      </w:r>
      <w:r w:rsidR="00F918FA">
        <w:t xml:space="preserve">main window </w:t>
      </w:r>
      <w:r w:rsidR="00C82443">
        <w:t xml:space="preserve">is </w:t>
      </w:r>
      <w:r w:rsidR="00B51281">
        <w:t>limited;</w:t>
      </w:r>
      <w:r w:rsidR="00991EC7">
        <w:t xml:space="preserve"> thus, </w:t>
      </w:r>
      <w:r w:rsidR="00902B7B">
        <w:t>charts</w:t>
      </w:r>
      <w:r w:rsidR="00705207">
        <w:t xml:space="preserve"> </w:t>
      </w:r>
      <w:r w:rsidR="009D48C9">
        <w:t xml:space="preserve">will be </w:t>
      </w:r>
      <w:r w:rsidR="008C4F22">
        <w:t>display</w:t>
      </w:r>
      <w:r w:rsidR="00C07D96">
        <w:t>ed</w:t>
      </w:r>
      <w:r w:rsidR="008C4F22">
        <w:t xml:space="preserve"> in a secondary window to </w:t>
      </w:r>
      <w:r w:rsidR="00DA1D04">
        <w:t xml:space="preserve">create more </w:t>
      </w:r>
      <w:r w:rsidR="00531E14">
        <w:t xml:space="preserve">display </w:t>
      </w:r>
      <w:del w:id="281" w:author="Toshimitsu Ota" w:date="2022-09-01T19:48:00Z">
        <w:r w:rsidR="00531E14">
          <w:delText>surface</w:delText>
        </w:r>
        <w:r w:rsidR="00484867">
          <w:delText xml:space="preserve"> </w:delText>
        </w:r>
      </w:del>
      <w:del w:id="282" w:author="Toshimitsu Ota" w:date="2022-09-01T19:49:00Z">
        <w:r w:rsidR="00484867">
          <w:delText>area</w:delText>
        </w:r>
      </w:del>
      <w:ins w:id="283" w:author="Toshimitsu Ota" w:date="2022-09-01T19:49:00Z">
        <w:r w:rsidR="00425503">
          <w:t>surface</w:t>
        </w:r>
      </w:ins>
      <w:r w:rsidR="00484867">
        <w:t>.</w:t>
      </w:r>
    </w:p>
    <w:p w14:paraId="0B406C76" w14:textId="3C31BA18" w:rsidR="000F3106" w:rsidRDefault="000F3106" w:rsidP="00CB3DDA">
      <w:pPr>
        <w:pStyle w:val="Heading3"/>
        <w:spacing w:line="360" w:lineRule="auto"/>
      </w:pPr>
      <w:bookmarkStart w:id="284" w:name="_Toc112943610"/>
      <w:r>
        <w:t>Main window</w:t>
      </w:r>
      <w:bookmarkEnd w:id="284"/>
    </w:p>
    <w:p w14:paraId="7EE0A5AA" w14:textId="07DB3BA6" w:rsidR="000F3106" w:rsidRDefault="000F3106" w:rsidP="00CB3DDA">
      <w:pPr>
        <w:spacing w:line="360" w:lineRule="auto"/>
      </w:pPr>
      <w:r>
        <w:t xml:space="preserve">The main window of the software contains the following </w:t>
      </w:r>
      <w:r w:rsidR="00403921">
        <w:t>sections</w:t>
      </w:r>
      <w:r w:rsidR="00001C69">
        <w:t>.</w:t>
      </w:r>
      <w:r w:rsidR="00177C97">
        <w:t xml:space="preserve"> </w:t>
      </w:r>
      <w:r w:rsidR="005812CA">
        <w:t>To</w:t>
      </w:r>
      <w:r w:rsidR="00954501">
        <w:t xml:space="preserve"> </w:t>
      </w:r>
      <w:r w:rsidR="00AE4E57">
        <w:t xml:space="preserve">provide </w:t>
      </w:r>
      <w:r w:rsidR="003F408E">
        <w:t>the best useability, t</w:t>
      </w:r>
      <w:r w:rsidR="00177C97">
        <w:t>he</w:t>
      </w:r>
      <w:r w:rsidR="005812CA">
        <w:t xml:space="preserve">y </w:t>
      </w:r>
      <w:r w:rsidR="00177C97">
        <w:t xml:space="preserve">are </w:t>
      </w:r>
      <w:r w:rsidR="00BC5DE2">
        <w:t xml:space="preserve">grouped by </w:t>
      </w:r>
      <w:r w:rsidR="003E51CD">
        <w:t>action</w:t>
      </w:r>
      <w:r w:rsidR="000149EB">
        <w:t xml:space="preserve"> </w:t>
      </w:r>
      <w:r w:rsidR="001C63B1">
        <w:t xml:space="preserve">which </w:t>
      </w:r>
      <w:r w:rsidR="005812CA">
        <w:t>are</w:t>
      </w:r>
      <w:r w:rsidR="001C63B1">
        <w:t xml:space="preserve"> </w:t>
      </w:r>
      <w:r w:rsidR="00BC5DE2">
        <w:t>navigat</w:t>
      </w:r>
      <w:r w:rsidR="00E566BB">
        <w:t>e</w:t>
      </w:r>
      <w:r w:rsidR="00BC5DE2">
        <w:t xml:space="preserve">, </w:t>
      </w:r>
      <w:r w:rsidR="00C1085E">
        <w:t>search</w:t>
      </w:r>
      <w:r w:rsidR="00615A19">
        <w:t>, result</w:t>
      </w:r>
      <w:r w:rsidR="007D2269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</w:t>
      </w:r>
      <w:r w:rsidR="00615A19">
        <w:t>summary</w:t>
      </w:r>
      <w:r w:rsidR="001C63B1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and </w:t>
      </w:r>
      <w:r w:rsidR="009323CB">
        <w:t>chart</w:t>
      </w:r>
      <w:r w:rsidR="00FF5FF9">
        <w:t xml:space="preserve"> (view)</w:t>
      </w:r>
      <w:r w:rsidR="00547A35">
        <w:t>.</w:t>
      </w:r>
    </w:p>
    <w:p w14:paraId="17968402" w14:textId="7A1E7E4F" w:rsidR="00926876" w:rsidRPr="00614879" w:rsidRDefault="003F6ECF" w:rsidP="00CB3DDA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 xml:space="preserve">Navigation </w:t>
      </w:r>
      <w:r w:rsidR="00682E83" w:rsidRPr="00614879">
        <w:rPr>
          <w:b/>
          <w:bCs/>
          <w:color w:val="4A66AC" w:themeColor="accent1"/>
        </w:rPr>
        <w:t>tool bar</w:t>
      </w:r>
    </w:p>
    <w:p w14:paraId="2CB706B7" w14:textId="2859EAC8" w:rsidR="00682E83" w:rsidRDefault="002C0D91" w:rsidP="00CB3DDA">
      <w:pPr>
        <w:spacing w:line="360" w:lineRule="auto"/>
      </w:pPr>
      <w:r>
        <w:t xml:space="preserve">This section is located at the top of </w:t>
      </w:r>
      <w:r w:rsidR="00D761F2">
        <w:t>the main window and c</w:t>
      </w:r>
      <w:r w:rsidR="00D82ECC">
        <w:t xml:space="preserve">ontains </w:t>
      </w:r>
      <w:r w:rsidR="0064077F">
        <w:t>buttons to</w:t>
      </w:r>
      <w:r w:rsidR="003E533D">
        <w:t xml:space="preserve"> perform the main</w:t>
      </w:r>
      <w:r w:rsidR="0064077F">
        <w:t xml:space="preserve"> functionalities</w:t>
      </w:r>
      <w:r w:rsidR="003E533D">
        <w:t>.</w:t>
      </w:r>
      <w:r w:rsidR="001A5F96">
        <w:t xml:space="preserve"> </w:t>
      </w:r>
      <w:r w:rsidR="00243821">
        <w:t>They are</w:t>
      </w:r>
      <w:r w:rsidR="00D761F2">
        <w:t xml:space="preserve"> </w:t>
      </w:r>
      <w:r w:rsidR="0028693D">
        <w:t>Dataset</w:t>
      </w:r>
      <w:r w:rsidR="007B73CE">
        <w:t xml:space="preserve">, Analyse, Alcohol, </w:t>
      </w:r>
      <w:r w:rsidR="00A816B2">
        <w:t xml:space="preserve">and </w:t>
      </w:r>
      <w:r w:rsidR="007B73CE">
        <w:t>Geographical</w:t>
      </w:r>
      <w:r w:rsidR="00A816B2">
        <w:t>.</w:t>
      </w:r>
    </w:p>
    <w:p w14:paraId="59420E0B" w14:textId="570EA18C" w:rsidR="00295B63" w:rsidRPr="00614879" w:rsidRDefault="00A571EE" w:rsidP="00CB3DDA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 xml:space="preserve">Data search </w:t>
      </w:r>
      <w:r w:rsidR="00B27A89" w:rsidRPr="00614879">
        <w:rPr>
          <w:b/>
          <w:bCs/>
          <w:color w:val="4A66AC" w:themeColor="accent1"/>
        </w:rPr>
        <w:t>box</w:t>
      </w:r>
    </w:p>
    <w:p w14:paraId="0078B7D6" w14:textId="2B87CCD0" w:rsidR="00B27A89" w:rsidRDefault="00B27A89" w:rsidP="00CB3DDA">
      <w:pPr>
        <w:spacing w:line="360" w:lineRule="auto"/>
      </w:pPr>
      <w:r>
        <w:t xml:space="preserve">This section is located under the navigation tool bar and contains </w:t>
      </w:r>
      <w:r w:rsidR="008875E8">
        <w:t xml:space="preserve">input fields for users to </w:t>
      </w:r>
      <w:r w:rsidR="00BB50B5">
        <w:t xml:space="preserve">define search criteria </w:t>
      </w:r>
      <w:r w:rsidR="00640434">
        <w:t>such as date</w:t>
      </w:r>
      <w:r w:rsidR="00C60C98">
        <w:t>s,</w:t>
      </w:r>
      <w:r w:rsidR="0029720C">
        <w:t xml:space="preserve"> and</w:t>
      </w:r>
      <w:r w:rsidR="00C60C98">
        <w:t xml:space="preserve"> accident type</w:t>
      </w:r>
      <w:r w:rsidR="00081614">
        <w:t xml:space="preserve"> along with a search button to initiate data search.</w:t>
      </w:r>
    </w:p>
    <w:p w14:paraId="20A2611A" w14:textId="743C0420" w:rsidR="00081614" w:rsidRPr="00614879" w:rsidRDefault="00DE35E0" w:rsidP="00CB3DDA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>Data table view</w:t>
      </w:r>
    </w:p>
    <w:p w14:paraId="28231536" w14:textId="67586447" w:rsidR="003E7B51" w:rsidRDefault="003E7B51" w:rsidP="009F5BA1">
      <w:pPr>
        <w:spacing w:line="360" w:lineRule="auto"/>
      </w:pPr>
      <w:r>
        <w:t xml:space="preserve">This section displays </w:t>
      </w:r>
      <w:r w:rsidR="00C240E7">
        <w:t>output data in a table view</w:t>
      </w:r>
      <w:r w:rsidR="003C4DFB">
        <w:t xml:space="preserve">. It is </w:t>
      </w:r>
      <w:r w:rsidR="00EC3D38">
        <w:t xml:space="preserve">located </w:t>
      </w:r>
      <w:r w:rsidR="00491352">
        <w:t>under the data search box</w:t>
      </w:r>
      <w:r w:rsidR="009B4C1F">
        <w:t xml:space="preserve"> </w:t>
      </w:r>
      <w:r w:rsidR="00C137C2">
        <w:t xml:space="preserve">and users can </w:t>
      </w:r>
      <w:r w:rsidR="00AD0D49">
        <w:t>see</w:t>
      </w:r>
      <w:r w:rsidR="0062616B">
        <w:t xml:space="preserve"> search</w:t>
      </w:r>
      <w:r w:rsidR="00AD0D49">
        <w:t xml:space="preserve"> </w:t>
      </w:r>
      <w:r w:rsidR="004E1640">
        <w:t>result</w:t>
      </w:r>
      <w:r w:rsidR="0062616B">
        <w:t>.</w:t>
      </w:r>
    </w:p>
    <w:p w14:paraId="16516AE0" w14:textId="19967954" w:rsidR="00E04D10" w:rsidRPr="00614879" w:rsidRDefault="00E04D10" w:rsidP="009F5BA1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>Cha</w:t>
      </w:r>
      <w:r w:rsidR="00941A41" w:rsidRPr="00614879">
        <w:rPr>
          <w:b/>
          <w:bCs/>
          <w:color w:val="4A66AC" w:themeColor="accent1"/>
        </w:rPr>
        <w:t>r</w:t>
      </w:r>
      <w:r w:rsidRPr="00614879">
        <w:rPr>
          <w:b/>
          <w:bCs/>
          <w:color w:val="4A66AC" w:themeColor="accent1"/>
        </w:rPr>
        <w:t xml:space="preserve">t </w:t>
      </w:r>
      <w:r w:rsidR="0006689B" w:rsidRPr="00614879">
        <w:rPr>
          <w:b/>
          <w:bCs/>
          <w:color w:val="4A66AC" w:themeColor="accent1"/>
        </w:rPr>
        <w:t>selection</w:t>
      </w:r>
      <w:r w:rsidR="00941A41" w:rsidRPr="00614879">
        <w:rPr>
          <w:b/>
          <w:bCs/>
          <w:color w:val="4A66AC" w:themeColor="accent1"/>
        </w:rPr>
        <w:t xml:space="preserve"> bar</w:t>
      </w:r>
    </w:p>
    <w:p w14:paraId="2D333F99" w14:textId="38339467" w:rsidR="00941A41" w:rsidRDefault="002B06BD" w:rsidP="009F5BA1">
      <w:pPr>
        <w:spacing w:line="360" w:lineRule="auto"/>
      </w:pPr>
      <w:r>
        <w:lastRenderedPageBreak/>
        <w:t>This section is located at the bottom of the main window</w:t>
      </w:r>
      <w:r w:rsidR="00027EB7">
        <w:t xml:space="preserve"> under the data table view. It shows available chart type</w:t>
      </w:r>
      <w:r w:rsidR="006E3CBD">
        <w:t xml:space="preserve">s </w:t>
      </w:r>
      <w:r w:rsidR="009356AE">
        <w:t xml:space="preserve">which </w:t>
      </w:r>
      <w:r w:rsidR="00AD24B6">
        <w:t xml:space="preserve">users can view </w:t>
      </w:r>
      <w:r w:rsidR="002E643C">
        <w:t>by clicking</w:t>
      </w:r>
      <w:r w:rsidR="00E52E30">
        <w:t>.</w:t>
      </w:r>
      <w:r w:rsidR="00E23504">
        <w:t xml:space="preserve"> This section will not be available when there is no </w:t>
      </w:r>
      <w:r w:rsidR="00F72F01">
        <w:t>available option.</w:t>
      </w:r>
    </w:p>
    <w:p w14:paraId="5553193E" w14:textId="6418630F" w:rsidR="00587A97" w:rsidRPr="00614879" w:rsidRDefault="00587A97" w:rsidP="009F5BA1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>Summary</w:t>
      </w:r>
      <w:r w:rsidR="00940167" w:rsidRPr="00614879">
        <w:rPr>
          <w:b/>
          <w:bCs/>
          <w:color w:val="4A66AC" w:themeColor="accent1"/>
        </w:rPr>
        <w:t xml:space="preserve"> view</w:t>
      </w:r>
    </w:p>
    <w:p w14:paraId="23025E76" w14:textId="4570955E" w:rsidR="00940167" w:rsidRDefault="00791FF2" w:rsidP="009F5BA1">
      <w:pPr>
        <w:spacing w:line="360" w:lineRule="auto"/>
      </w:pPr>
      <w:r>
        <w:t>This is located at the right sid</w:t>
      </w:r>
      <w:r w:rsidR="00BE19BF">
        <w:t xml:space="preserve">e </w:t>
      </w:r>
      <w:r w:rsidR="00F257ED">
        <w:t>next to the data search box</w:t>
      </w:r>
      <w:r w:rsidR="00385CF3">
        <w:t xml:space="preserve"> to show </w:t>
      </w:r>
      <w:r w:rsidR="00F219BA">
        <w:t xml:space="preserve">summary of result </w:t>
      </w:r>
      <w:r w:rsidR="00D466CF">
        <w:t>from a search.</w:t>
      </w:r>
      <w:r w:rsidR="006A39E4">
        <w:t xml:space="preserve"> It can include </w:t>
      </w:r>
      <w:r w:rsidR="003459F3">
        <w:t xml:space="preserve">number of </w:t>
      </w:r>
      <w:r w:rsidR="00CB3DDA">
        <w:t>records</w:t>
      </w:r>
      <w:r w:rsidR="00EF171F">
        <w:t xml:space="preserve"> found, </w:t>
      </w:r>
      <w:r w:rsidR="00216507">
        <w:t xml:space="preserve">total number of </w:t>
      </w:r>
      <w:r w:rsidR="00B37F57">
        <w:t xml:space="preserve">target </w:t>
      </w:r>
      <w:r w:rsidR="005F24F3">
        <w:t>record</w:t>
      </w:r>
      <w:r w:rsidR="00B37F57">
        <w:t xml:space="preserve">s, </w:t>
      </w:r>
      <w:r w:rsidR="002A77EB">
        <w:t xml:space="preserve">and </w:t>
      </w:r>
      <w:r w:rsidR="00B37F57">
        <w:t xml:space="preserve">total </w:t>
      </w:r>
      <w:proofErr w:type="gramStart"/>
      <w:r w:rsidR="00B37F57">
        <w:t>number</w:t>
      </w:r>
      <w:proofErr w:type="gramEnd"/>
      <w:r w:rsidR="00B37F57">
        <w:t xml:space="preserve"> of </w:t>
      </w:r>
      <w:r w:rsidR="00092D54">
        <w:t>injury</w:t>
      </w:r>
      <w:r w:rsidR="002A77EB">
        <w:t>/</w:t>
      </w:r>
      <w:r w:rsidR="00CF185F">
        <w:t>fatality</w:t>
      </w:r>
      <w:r w:rsidR="002A77EB">
        <w:t>.</w:t>
      </w:r>
    </w:p>
    <w:p w14:paraId="2DC1A491" w14:textId="0C4CA5AF" w:rsidR="00D64261" w:rsidRDefault="00D906D3" w:rsidP="009F5BA1">
      <w:pPr>
        <w:pStyle w:val="Heading3"/>
        <w:spacing w:line="360" w:lineRule="auto"/>
      </w:pPr>
      <w:bookmarkStart w:id="285" w:name="_Toc112943611"/>
      <w:r>
        <w:t>Chart window</w:t>
      </w:r>
      <w:bookmarkEnd w:id="285"/>
    </w:p>
    <w:p w14:paraId="7CC1CFC0" w14:textId="330B53D6" w:rsidR="00D906D3" w:rsidRDefault="00490208" w:rsidP="009F5BA1">
      <w:pPr>
        <w:spacing w:line="360" w:lineRule="auto"/>
      </w:pPr>
      <w:r>
        <w:t>A s</w:t>
      </w:r>
      <w:r w:rsidR="00906AD9">
        <w:t>econdary</w:t>
      </w:r>
      <w:r w:rsidR="00D906D3">
        <w:t xml:space="preserve"> window</w:t>
      </w:r>
      <w:r>
        <w:t xml:space="preserve"> will open when users select one of </w:t>
      </w:r>
      <w:r w:rsidR="00577CA1">
        <w:t>options in the chart selection bar.</w:t>
      </w:r>
      <w:r w:rsidR="007D1B55">
        <w:t xml:space="preserve"> It displays chars</w:t>
      </w:r>
      <w:r w:rsidR="0036370A">
        <w:t xml:space="preserve"> with selected conditions</w:t>
      </w:r>
      <w:r w:rsidR="00872C23">
        <w:t>.</w:t>
      </w:r>
      <w:r w:rsidR="00C76589">
        <w:t xml:space="preserve"> This w</w:t>
      </w:r>
      <w:r w:rsidR="00674F28">
        <w:t xml:space="preserve">indow </w:t>
      </w:r>
      <w:r w:rsidR="001A3073">
        <w:t xml:space="preserve">is independent from the main window and can be placed anywhere </w:t>
      </w:r>
      <w:r w:rsidR="00BB57A8">
        <w:t xml:space="preserve">in </w:t>
      </w:r>
      <w:r w:rsidR="008C3FEA">
        <w:t xml:space="preserve">users’ </w:t>
      </w:r>
      <w:r w:rsidR="001145EA">
        <w:t>screen</w:t>
      </w:r>
      <w:r w:rsidR="004B2999">
        <w:t xml:space="preserve">. Users can close this window without </w:t>
      </w:r>
      <w:r w:rsidR="00916319">
        <w:t>affecting the main operation</w:t>
      </w:r>
      <w:r w:rsidR="00A26B51">
        <w:t xml:space="preserve"> of the software</w:t>
      </w:r>
      <w:r w:rsidR="00916319">
        <w:t>.</w:t>
      </w:r>
    </w:p>
    <w:p w14:paraId="633ED3B4" w14:textId="14801FCB" w:rsidR="006B45C5" w:rsidRDefault="006B45C5" w:rsidP="009F5BA1">
      <w:pPr>
        <w:pStyle w:val="Heading3"/>
        <w:spacing w:line="360" w:lineRule="auto"/>
        <w:rPr>
          <w:del w:id="286" w:author="Toshimitsu Ota" w:date="2022-09-01T19:49:00Z"/>
        </w:rPr>
      </w:pPr>
      <w:bookmarkStart w:id="287" w:name="_Toc112943612"/>
      <w:del w:id="288" w:author="Toshimitsu Ota" w:date="2022-09-01T19:49:00Z">
        <w:r>
          <w:delText>Dataset window</w:delText>
        </w:r>
        <w:bookmarkEnd w:id="287"/>
      </w:del>
    </w:p>
    <w:p w14:paraId="44EBB36C" w14:textId="03CDEC1C" w:rsidR="006B45C5" w:rsidRPr="00D906D3" w:rsidRDefault="00B04DF3" w:rsidP="009F5BA1">
      <w:pPr>
        <w:spacing w:line="360" w:lineRule="auto"/>
        <w:rPr>
          <w:del w:id="289" w:author="Toshimitsu Ota" w:date="2022-09-01T19:49:00Z"/>
        </w:rPr>
      </w:pPr>
      <w:del w:id="290" w:author="Toshimitsu Ota" w:date="2022-09-01T19:49:00Z">
        <w:r>
          <w:delText xml:space="preserve">A </w:delText>
        </w:r>
        <w:r w:rsidR="00081451">
          <w:delText xml:space="preserve">window </w:delText>
        </w:r>
        <w:r w:rsidR="00D67933">
          <w:delText xml:space="preserve">that contains </w:delText>
        </w:r>
        <w:r w:rsidR="00221181">
          <w:delText xml:space="preserve">the navigation bar </w:delText>
        </w:r>
        <w:r w:rsidR="00081451">
          <w:delText>same as the main window</w:delText>
        </w:r>
        <w:r w:rsidR="00221181">
          <w:delText xml:space="preserve">. A file selection </w:delText>
        </w:r>
        <w:r w:rsidR="00AE4D9C">
          <w:delText xml:space="preserve">will be </w:delText>
        </w:r>
        <w:r w:rsidR="00B32F46">
          <w:delText>placed in</w:delText>
        </w:r>
        <w:r w:rsidR="00AE4D9C">
          <w:delText xml:space="preserve"> the middle of the window.</w:delText>
        </w:r>
        <w:r w:rsidR="009D490C">
          <w:delText xml:space="preserve"> This window will be shown if there is no dataset imported or selected.</w:delText>
        </w:r>
      </w:del>
    </w:p>
    <w:p w14:paraId="5ED37298" w14:textId="6D34E6C3" w:rsidR="00362E24" w:rsidRPr="00362E24" w:rsidRDefault="00926876" w:rsidP="00F31B34">
      <w:pPr>
        <w:pStyle w:val="Heading2"/>
        <w:numPr>
          <w:ilvl w:val="1"/>
          <w:numId w:val="11"/>
        </w:numPr>
      </w:pPr>
      <w:bookmarkStart w:id="291" w:name="_Toc112943613"/>
      <w:r>
        <w:t>Visual Design</w:t>
      </w:r>
      <w:bookmarkEnd w:id="291"/>
    </w:p>
    <w:p w14:paraId="28C37815" w14:textId="3B333388" w:rsidR="005A71A8" w:rsidRDefault="006B518C" w:rsidP="001B3758">
      <w:pPr>
        <w:pStyle w:val="Heading3"/>
        <w:rPr>
          <w:ins w:id="292" w:author="Toshimitsu Ota" w:date="2022-09-01T19:50:00Z"/>
        </w:rPr>
      </w:pPr>
      <w:bookmarkStart w:id="293" w:name="_Toc112943614"/>
      <w:ins w:id="294" w:author="Toshimitsu Ota" w:date="2022-09-01T19:53:00Z">
        <w:r>
          <w:t xml:space="preserve">This section demonstrates how </w:t>
        </w:r>
        <w:r w:rsidR="00F74FD1">
          <w:t xml:space="preserve">components will be placed and </w:t>
        </w:r>
      </w:ins>
      <w:ins w:id="295" w:author="Toshimitsu Ota" w:date="2022-09-01T19:54:00Z">
        <w:r w:rsidR="00146F4F">
          <w:t>what types of graphic elements will be used in the so</w:t>
        </w:r>
      </w:ins>
      <w:ins w:id="296" w:author="Toshimitsu Ota" w:date="2022-09-01T19:55:00Z">
        <w:r w:rsidR="00146F4F">
          <w:t xml:space="preserve">ftware to support </w:t>
        </w:r>
        <w:r w:rsidR="0000047D">
          <w:t>user interface</w:t>
        </w:r>
        <w:r w:rsidR="00035164">
          <w:t>.</w:t>
        </w:r>
      </w:ins>
      <w:ins w:id="297" w:author="Toshimitsu Ota" w:date="2022-09-01T19:56:00Z">
        <w:r w:rsidR="00035164">
          <w:t xml:space="preserve"> The </w:t>
        </w:r>
        <w:r w:rsidR="004919A4">
          <w:t xml:space="preserve">purpose of the use of colours and graphics is to </w:t>
        </w:r>
      </w:ins>
      <w:ins w:id="298" w:author="Toshimitsu Ota" w:date="2022-09-01T19:57:00Z">
        <w:r w:rsidR="007A6370">
          <w:t>create</w:t>
        </w:r>
      </w:ins>
      <w:ins w:id="299" w:author="Toshimitsu Ota" w:date="2022-09-01T19:56:00Z">
        <w:r w:rsidR="004919A4">
          <w:t xml:space="preserve"> </w:t>
        </w:r>
        <w:r w:rsidR="00EE5C19">
          <w:t xml:space="preserve">the </w:t>
        </w:r>
      </w:ins>
      <w:ins w:id="300" w:author="Toshimitsu Ota" w:date="2022-09-01T19:57:00Z">
        <w:r w:rsidR="00A10703">
          <w:t xml:space="preserve">modern </w:t>
        </w:r>
        <w:r w:rsidR="00EE5C19">
          <w:t xml:space="preserve">friendly </w:t>
        </w:r>
        <w:r w:rsidR="00A10703">
          <w:t>look and fe</w:t>
        </w:r>
      </w:ins>
      <w:ins w:id="301" w:author="Toshimitsu Ota" w:date="2022-09-01T19:58:00Z">
        <w:r w:rsidR="00A10703">
          <w:t xml:space="preserve">el for the use in </w:t>
        </w:r>
        <w:r w:rsidR="00F439BA">
          <w:t xml:space="preserve">new staff trainings. </w:t>
        </w:r>
      </w:ins>
    </w:p>
    <w:p w14:paraId="1B7E45BB" w14:textId="61417F74" w:rsidR="00146ADF" w:rsidRDefault="00146ADF" w:rsidP="001B3758">
      <w:pPr>
        <w:pStyle w:val="Heading3"/>
        <w:rPr>
          <w:ins w:id="302" w:author="Toshimitsu Ota" w:date="2022-09-01T19:51:00Z"/>
        </w:rPr>
      </w:pPr>
      <w:r>
        <w:t>Layout</w:t>
      </w:r>
      <w:bookmarkEnd w:id="293"/>
    </w:p>
    <w:p w14:paraId="1D04C3F7" w14:textId="09874F9E" w:rsidR="00095F22" w:rsidRPr="00095F22" w:rsidRDefault="00095F22">
      <w:pPr>
        <w:pPrChange w:id="303" w:author="Toshimitsu Ota" w:date="2022-09-01T19:51:00Z">
          <w:pPr>
            <w:pStyle w:val="Heading3"/>
          </w:pPr>
        </w:pPrChange>
      </w:pPr>
      <w:ins w:id="304" w:author="Toshimitsu Ota" w:date="2022-09-01T19:51:00Z">
        <w:r>
          <w:t xml:space="preserve">The </w:t>
        </w:r>
        <w:r w:rsidR="004716C9">
          <w:t xml:space="preserve">following </w:t>
        </w:r>
      </w:ins>
      <w:ins w:id="305" w:author="Toshimitsu Ota" w:date="2022-09-01T19:52:00Z">
        <w:r w:rsidR="004716C9">
          <w:t xml:space="preserve">depicts the layout of the structural </w:t>
        </w:r>
        <w:r w:rsidR="00E267FD">
          <w:t>components in the main window.</w:t>
        </w:r>
      </w:ins>
    </w:p>
    <w:p w14:paraId="0EAF8251" w14:textId="4FEA401F" w:rsidR="00257BE6" w:rsidRDefault="00BC5C3C" w:rsidP="00257BE6">
      <w:pPr>
        <w:keepNext/>
      </w:pPr>
      <w:r>
        <w:rPr>
          <w:noProof/>
        </w:rPr>
        <w:lastRenderedPageBreak/>
        <w:drawing>
          <wp:inline distT="0" distB="0" distL="0" distR="0" wp14:anchorId="2A90448C" wp14:editId="08ECA2DA">
            <wp:extent cx="5731510" cy="358203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B62C" w14:textId="6A39A624" w:rsidR="002A1FB5" w:rsidRDefault="00257BE6" w:rsidP="009F5BA1">
      <w:pPr>
        <w:pStyle w:val="Caption"/>
        <w:spacing w:line="360" w:lineRule="auto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1</w:t>
      </w:r>
      <w:r>
        <w:fldChar w:fldCharType="end"/>
      </w:r>
      <w:r>
        <w:t xml:space="preserve"> Main Window Layout</w:t>
      </w:r>
    </w:p>
    <w:p w14:paraId="17F93943" w14:textId="62003747" w:rsidR="0001538D" w:rsidRDefault="0001538D" w:rsidP="009F5BA1">
      <w:pPr>
        <w:pStyle w:val="Heading3"/>
        <w:spacing w:line="360" w:lineRule="auto"/>
      </w:pPr>
      <w:bookmarkStart w:id="306" w:name="_Toc112943615"/>
      <w:r>
        <w:t>Visual Elements</w:t>
      </w:r>
      <w:bookmarkEnd w:id="306"/>
    </w:p>
    <w:p w14:paraId="172D6A7F" w14:textId="4FEA401F" w:rsidR="00130317" w:rsidRPr="0001538D" w:rsidRDefault="00130317" w:rsidP="009F5BA1">
      <w:pPr>
        <w:pStyle w:val="Heading4"/>
        <w:spacing w:line="360" w:lineRule="auto"/>
      </w:pPr>
      <w:r w:rsidRPr="0001538D">
        <w:t>Logo</w:t>
      </w:r>
    </w:p>
    <w:p w14:paraId="7D6B1CD3" w14:textId="171C997E" w:rsidR="001806D0" w:rsidRDefault="00781379" w:rsidP="009F5BA1">
      <w:pPr>
        <w:spacing w:line="360" w:lineRule="auto"/>
      </w:pPr>
      <w:r>
        <w:t>The client’s logo</w:t>
      </w:r>
      <w:r w:rsidR="00257D45">
        <w:t xml:space="preserve">, </w:t>
      </w:r>
      <w:r w:rsidR="003F26F2" w:rsidRPr="003F26F2">
        <w:t>Victoria State Government logo</w:t>
      </w:r>
      <w:r w:rsidR="00257D45">
        <w:t>,</w:t>
      </w:r>
      <w:r w:rsidR="003F26F2" w:rsidRPr="003F26F2">
        <w:t xml:space="preserve"> </w:t>
      </w:r>
      <w:r w:rsidR="00FB7A45">
        <w:t>will be placed in the navigation bar</w:t>
      </w:r>
      <w:r w:rsidR="008536CB">
        <w:t xml:space="preserve"> sourced from </w:t>
      </w:r>
      <w:r w:rsidR="00E05221" w:rsidRPr="00E05221">
        <w:t xml:space="preserve">Brand Victoria </w:t>
      </w:r>
      <w:r w:rsidR="00E05221">
        <w:t xml:space="preserve">website </w:t>
      </w:r>
      <w:r w:rsidR="001806D0">
        <w:t>(</w:t>
      </w:r>
      <w:hyperlink r:id="rId19" w:history="1">
        <w:r w:rsidR="001806D0" w:rsidRPr="00510456">
          <w:rPr>
            <w:rStyle w:val="Hyperlink"/>
          </w:rPr>
          <w:t>https://www.vic.gov.au/brand-victoria-using-our-logos</w:t>
        </w:r>
      </w:hyperlink>
      <w:r w:rsidR="001806D0">
        <w:t>)</w:t>
      </w:r>
      <w:r w:rsidR="00534FE7">
        <w:t>.</w:t>
      </w:r>
      <w:r w:rsidR="00FD48AB">
        <w:t xml:space="preserve"> The colour of the logo will be </w:t>
      </w:r>
      <w:r w:rsidR="006C0DCD">
        <w:t>adjusted to white to have a contrast against the background colour.</w:t>
      </w:r>
    </w:p>
    <w:p w14:paraId="29B4546F" w14:textId="77777777" w:rsidR="00FC1697" w:rsidRDefault="00F614CA" w:rsidP="00980485">
      <w:pPr>
        <w:keepNext/>
        <w:jc w:val="center"/>
      </w:pPr>
      <w:r>
        <w:rPr>
          <w:noProof/>
        </w:rPr>
        <w:drawing>
          <wp:inline distT="0" distB="0" distL="0" distR="0" wp14:anchorId="1AAABAE2" wp14:editId="251FDFE1">
            <wp:extent cx="1155700" cy="6350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4444" w14:textId="165BB18A" w:rsidR="00F614CA" w:rsidRDefault="00FC1697" w:rsidP="00980485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2</w:t>
      </w:r>
      <w:r>
        <w:fldChar w:fldCharType="end"/>
      </w:r>
      <w:r>
        <w:t xml:space="preserve"> Victoria State Government logo</w:t>
      </w:r>
    </w:p>
    <w:p w14:paraId="40A522D7" w14:textId="7E5385D0" w:rsidR="00D010DD" w:rsidRPr="00D010DD" w:rsidRDefault="00D010DD" w:rsidP="0001538D">
      <w:pPr>
        <w:pStyle w:val="Heading4"/>
      </w:pPr>
      <w:r>
        <w:t>Icons</w:t>
      </w:r>
      <w:r w:rsidR="00EB0146">
        <w:t xml:space="preserve"> and Buttons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  <w:tblPrChange w:id="307" w:author="Toshimitsu Ota" w:date="2022-09-01T20:12:00Z">
          <w:tblPr>
            <w:tblStyle w:val="GridTable5Dark-Accent2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896"/>
        <w:gridCol w:w="1178"/>
        <w:gridCol w:w="1374"/>
        <w:tblGridChange w:id="308">
          <w:tblGrid>
            <w:gridCol w:w="1896"/>
            <w:gridCol w:w="2192"/>
            <w:gridCol w:w="4928"/>
          </w:tblGrid>
        </w:tblGridChange>
      </w:tblGrid>
      <w:tr w:rsidR="00CD325B" w14:paraId="4D2517B6" w14:textId="77777777" w:rsidTr="005D1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09" w:author="Toshimitsu Ota" w:date="2022-09-01T20:12:00Z">
              <w:tcPr>
                <w:tcW w:w="1555" w:type="dxa"/>
              </w:tcPr>
            </w:tcPrChange>
          </w:tcPr>
          <w:p w14:paraId="210A5956" w14:textId="2BFDC91F" w:rsidR="00246DE9" w:rsidRDefault="00984923" w:rsidP="004A36E9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</w:pPr>
            <w:r>
              <w:t>Graphic</w:t>
            </w:r>
          </w:p>
        </w:tc>
        <w:tc>
          <w:tcPr>
            <w:tcW w:w="0" w:type="dxa"/>
            <w:tcPrChange w:id="310" w:author="Toshimitsu Ota" w:date="2022-09-01T20:12:00Z">
              <w:tcPr>
                <w:tcW w:w="2268" w:type="dxa"/>
              </w:tcPr>
            </w:tcPrChange>
          </w:tcPr>
          <w:p w14:paraId="2511FB3B" w14:textId="736E36FD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0" w:type="dxa"/>
            <w:tcPrChange w:id="311" w:author="Toshimitsu Ota" w:date="2022-09-01T20:12:00Z">
              <w:tcPr>
                <w:tcW w:w="5193" w:type="dxa"/>
              </w:tcPr>
            </w:tcPrChange>
          </w:tcPr>
          <w:p w14:paraId="3DDFC8BF" w14:textId="721B9D11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</w:t>
            </w:r>
            <w:r w:rsidR="00953B46">
              <w:t>ption</w:t>
            </w:r>
          </w:p>
        </w:tc>
      </w:tr>
      <w:tr w:rsidR="00CD325B" w14:paraId="4D78E3E0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12" w:author="Toshimitsu Ota" w:date="2022-09-01T20:12:00Z">
              <w:tcPr>
                <w:tcW w:w="1555" w:type="dxa"/>
              </w:tcPr>
            </w:tcPrChange>
          </w:tcPr>
          <w:p w14:paraId="7677ED2F" w14:textId="44B8E0F2" w:rsidR="00246DE9" w:rsidRDefault="00BF323B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BF323B">
              <w:rPr>
                <w:noProof/>
              </w:rPr>
              <w:drawing>
                <wp:inline distT="0" distB="0" distL="0" distR="0" wp14:anchorId="039A7836" wp14:editId="32F14344">
                  <wp:extent cx="806888" cy="814647"/>
                  <wp:effectExtent l="0" t="0" r="0" b="0"/>
                  <wp:docPr id="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965" cy="83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13" w:author="Toshimitsu Ota" w:date="2022-09-01T20:12:00Z">
              <w:tcPr>
                <w:tcW w:w="2268" w:type="dxa"/>
              </w:tcPr>
            </w:tcPrChange>
          </w:tcPr>
          <w:p w14:paraId="71D31E94" w14:textId="3FEAD954" w:rsidR="00246DE9" w:rsidRDefault="00BF323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Dataset</w:t>
            </w:r>
            <w:r w:rsidR="00A74A5D">
              <w:t xml:space="preserve"> Icon</w:t>
            </w:r>
          </w:p>
        </w:tc>
        <w:tc>
          <w:tcPr>
            <w:tcW w:w="0" w:type="dxa"/>
            <w:tcPrChange w:id="314" w:author="Toshimitsu Ota" w:date="2022-09-01T20:12:00Z">
              <w:tcPr>
                <w:tcW w:w="5193" w:type="dxa"/>
              </w:tcPr>
            </w:tcPrChange>
          </w:tcPr>
          <w:p w14:paraId="4B49135E" w14:textId="3DBBEDF4" w:rsidR="00246DE9" w:rsidRDefault="007C79B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  <w:r w:rsidR="00BE2F77">
              <w:t xml:space="preserve">sed </w:t>
            </w:r>
            <w:r w:rsidR="00BB3599">
              <w:t xml:space="preserve">in </w:t>
            </w:r>
            <w:r w:rsidR="00563940">
              <w:t>the</w:t>
            </w:r>
            <w:r w:rsidR="00BB3599">
              <w:t xml:space="preserve"> button for </w:t>
            </w:r>
            <w:r w:rsidR="00975756">
              <w:t>the Dataset menu</w:t>
            </w:r>
            <w:r w:rsidR="005154F5">
              <w:t xml:space="preserve"> to indicate </w:t>
            </w:r>
            <w:r w:rsidR="00126710">
              <w:t xml:space="preserve">importing a </w:t>
            </w:r>
            <w:r w:rsidR="00126710">
              <w:lastRenderedPageBreak/>
              <w:t xml:space="preserve">file. </w:t>
            </w:r>
            <w:r w:rsidR="00952EF3">
              <w:t xml:space="preserve">Open </w:t>
            </w:r>
            <w:r w:rsidR="00DC09B8">
              <w:t xml:space="preserve">a </w:t>
            </w:r>
            <w:r>
              <w:t>dialog to select a file to import to use as a dataset.</w:t>
            </w:r>
          </w:p>
        </w:tc>
      </w:tr>
      <w:tr w:rsidR="00CD325B" w14:paraId="1BCC6BAA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15" w:author="Toshimitsu Ota" w:date="2022-09-01T20:12:00Z">
              <w:tcPr>
                <w:tcW w:w="1555" w:type="dxa"/>
              </w:tcPr>
            </w:tcPrChange>
          </w:tcPr>
          <w:p w14:paraId="0F3EFE3A" w14:textId="564B4913" w:rsidR="00126710" w:rsidRPr="00BF323B" w:rsidRDefault="00563940" w:rsidP="004A36E9">
            <w:pPr>
              <w:spacing w:line="360" w:lineRule="auto"/>
            </w:pPr>
            <w:r w:rsidRPr="00563940">
              <w:rPr>
                <w:noProof/>
              </w:rPr>
              <w:lastRenderedPageBreak/>
              <w:drawing>
                <wp:inline distT="0" distB="0" distL="0" distR="0" wp14:anchorId="213F3B0A" wp14:editId="4BAB4F09">
                  <wp:extent cx="773954" cy="781396"/>
                  <wp:effectExtent l="0" t="0" r="1270" b="0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983" cy="80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16" w:author="Toshimitsu Ota" w:date="2022-09-01T20:12:00Z">
              <w:tcPr>
                <w:tcW w:w="2268" w:type="dxa"/>
              </w:tcPr>
            </w:tcPrChange>
          </w:tcPr>
          <w:p w14:paraId="7EABA1C7" w14:textId="7EC1A827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Analyse Icon</w:t>
            </w:r>
          </w:p>
        </w:tc>
        <w:tc>
          <w:tcPr>
            <w:tcW w:w="0" w:type="dxa"/>
            <w:tcPrChange w:id="317" w:author="Toshimitsu Ota" w:date="2022-09-01T20:12:00Z">
              <w:tcPr>
                <w:tcW w:w="5193" w:type="dxa"/>
              </w:tcPr>
            </w:tcPrChange>
          </w:tcPr>
          <w:p w14:paraId="196A3DAA" w14:textId="0213514D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Used in the button for the Analyse menu</w:t>
            </w:r>
            <w:r w:rsidR="00226BAD">
              <w:t xml:space="preserve"> to indicate to set search </w:t>
            </w:r>
            <w:r w:rsidR="001227CF">
              <w:t xml:space="preserve">conditions. </w:t>
            </w:r>
            <w:r w:rsidR="00F61CC4">
              <w:t>Displays the standard search box to analyse data</w:t>
            </w:r>
            <w:r w:rsidR="00142D28">
              <w:t>.</w:t>
            </w:r>
          </w:p>
        </w:tc>
      </w:tr>
      <w:tr w:rsidR="00CD325B" w14:paraId="4CA38ED7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18" w:author="Toshimitsu Ota" w:date="2022-09-01T20:12:00Z">
              <w:tcPr>
                <w:tcW w:w="1555" w:type="dxa"/>
              </w:tcPr>
            </w:tcPrChange>
          </w:tcPr>
          <w:p w14:paraId="2AB99C51" w14:textId="4F62D281" w:rsidR="00935F21" w:rsidRPr="00BF323B" w:rsidRDefault="00F30A43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F30A43">
              <w:rPr>
                <w:noProof/>
              </w:rPr>
              <w:drawing>
                <wp:inline distT="0" distB="0" distL="0" distR="0" wp14:anchorId="1D326EAA" wp14:editId="18D1C855">
                  <wp:extent cx="749254" cy="756458"/>
                  <wp:effectExtent l="0" t="0" r="635" b="5715"/>
                  <wp:docPr id="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323" cy="77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19" w:author="Toshimitsu Ota" w:date="2022-09-01T20:12:00Z">
              <w:tcPr>
                <w:tcW w:w="2268" w:type="dxa"/>
              </w:tcPr>
            </w:tcPrChange>
          </w:tcPr>
          <w:p w14:paraId="2DAEA572" w14:textId="11D4DC3F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Alcohol Icon</w:t>
            </w:r>
          </w:p>
        </w:tc>
        <w:tc>
          <w:tcPr>
            <w:tcW w:w="0" w:type="dxa"/>
            <w:tcPrChange w:id="320" w:author="Toshimitsu Ota" w:date="2022-09-01T20:12:00Z">
              <w:tcPr>
                <w:tcW w:w="5193" w:type="dxa"/>
              </w:tcPr>
            </w:tcPrChange>
          </w:tcPr>
          <w:p w14:paraId="200DCDF9" w14:textId="16797D5A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Used in the button for the Alcohol menu to indicate </w:t>
            </w:r>
            <w:r w:rsidR="00BA417B">
              <w:t xml:space="preserve">the data analysis </w:t>
            </w:r>
            <w:r w:rsidR="0012592C">
              <w:t xml:space="preserve">of alcohol related accidents. Displays the extended search box to analyse </w:t>
            </w:r>
            <w:r w:rsidR="001A6B8D">
              <w:t xml:space="preserve">alcohol related accidents </w:t>
            </w:r>
            <w:r w:rsidR="0012592C">
              <w:lastRenderedPageBreak/>
              <w:t>data.</w:t>
            </w:r>
            <w:r w:rsidR="00AC32C0">
              <w:t xml:space="preserve"> </w:t>
            </w:r>
            <w:r w:rsidR="00D90D0B">
              <w:t xml:space="preserve">Slashed version is selected to be work environment friendly instead of non-slashed </w:t>
            </w:r>
            <w:r w:rsidR="005B4E43">
              <w:t>designs.</w:t>
            </w:r>
          </w:p>
        </w:tc>
      </w:tr>
      <w:tr w:rsidR="00CD325B" w14:paraId="0A6DEC45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1" w:author="Toshimitsu Ota" w:date="2022-09-01T20:12:00Z">
              <w:tcPr>
                <w:tcW w:w="1555" w:type="dxa"/>
              </w:tcPr>
            </w:tcPrChange>
          </w:tcPr>
          <w:p w14:paraId="55B54C06" w14:textId="371EDAE0" w:rsidR="00405AB2" w:rsidRPr="00F30A43" w:rsidRDefault="00F70C36" w:rsidP="004A36E9">
            <w:pPr>
              <w:spacing w:line="360" w:lineRule="auto"/>
            </w:pPr>
            <w:r w:rsidRPr="00F70C36">
              <w:rPr>
                <w:noProof/>
              </w:rPr>
              <w:lastRenderedPageBreak/>
              <w:drawing>
                <wp:inline distT="0" distB="0" distL="0" distR="0" wp14:anchorId="35BF94AC" wp14:editId="27A4D762">
                  <wp:extent cx="749255" cy="756459"/>
                  <wp:effectExtent l="0" t="0" r="635" b="5715"/>
                  <wp:docPr id="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206" cy="77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22" w:author="Toshimitsu Ota" w:date="2022-09-01T20:12:00Z">
              <w:tcPr>
                <w:tcW w:w="2268" w:type="dxa"/>
              </w:tcPr>
            </w:tcPrChange>
          </w:tcPr>
          <w:p w14:paraId="2732745F" w14:textId="6438F04E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Location Icon</w:t>
            </w:r>
          </w:p>
        </w:tc>
        <w:tc>
          <w:tcPr>
            <w:tcW w:w="0" w:type="dxa"/>
            <w:tcPrChange w:id="323" w:author="Toshimitsu Ota" w:date="2022-09-01T20:12:00Z">
              <w:tcPr>
                <w:tcW w:w="5193" w:type="dxa"/>
              </w:tcPr>
            </w:tcPrChange>
          </w:tcPr>
          <w:p w14:paraId="55A73375" w14:textId="1131CFD2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Used in the button for </w:t>
            </w:r>
            <w:r w:rsidR="0083771B">
              <w:t xml:space="preserve">the Location menu to indicate the </w:t>
            </w:r>
            <w:r w:rsidR="004238AA">
              <w:t>geographical data</w:t>
            </w:r>
            <w:r w:rsidR="000B3894">
              <w:t xml:space="preserve"> related anal</w:t>
            </w:r>
            <w:r w:rsidR="00E24258">
              <w:t>ysis using maker</w:t>
            </w:r>
            <w:r w:rsidR="004F742D">
              <w:t xml:space="preserve"> which </w:t>
            </w:r>
            <w:r w:rsidR="0060563B">
              <w:t>is used in map apps often.</w:t>
            </w:r>
            <w:r w:rsidR="007434B4">
              <w:t xml:space="preserve"> Displays the extended search box to analyse accidents data</w:t>
            </w:r>
            <w:r w:rsidR="008F09B6">
              <w:t xml:space="preserve"> by </w:t>
            </w:r>
            <w:r w:rsidR="00262DB1">
              <w:t>area</w:t>
            </w:r>
            <w:r w:rsidR="008B0510">
              <w:t xml:space="preserve"> </w:t>
            </w:r>
            <w:r w:rsidR="00262DB1">
              <w:t xml:space="preserve">or </w:t>
            </w:r>
            <w:r w:rsidR="008F09B6">
              <w:t>locatio</w:t>
            </w:r>
            <w:r w:rsidR="008B0510">
              <w:t>n</w:t>
            </w:r>
            <w:r w:rsidR="007434B4">
              <w:t>.</w:t>
            </w:r>
          </w:p>
        </w:tc>
      </w:tr>
      <w:tr w:rsidR="00CD325B" w14:paraId="6BCBEC39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4" w:author="Toshimitsu Ota" w:date="2022-09-01T20:12:00Z">
              <w:tcPr>
                <w:tcW w:w="1555" w:type="dxa"/>
              </w:tcPr>
            </w:tcPrChange>
          </w:tcPr>
          <w:p w14:paraId="437E56F7" w14:textId="2FB13403" w:rsidR="00596440" w:rsidRPr="00F30A43" w:rsidRDefault="00DA0CED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DA0CED">
              <w:rPr>
                <w:noProof/>
              </w:rPr>
              <w:drawing>
                <wp:inline distT="0" distB="0" distL="0" distR="0" wp14:anchorId="3C2516C8" wp14:editId="75E7B944">
                  <wp:extent cx="596900" cy="571500"/>
                  <wp:effectExtent l="0" t="0" r="0" b="0"/>
                  <wp:docPr id="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25" w:author="Toshimitsu Ota" w:date="2022-09-01T20:12:00Z">
              <w:tcPr>
                <w:tcW w:w="2268" w:type="dxa"/>
              </w:tcPr>
            </w:tcPrChange>
          </w:tcPr>
          <w:p w14:paraId="60DB1905" w14:textId="5FDA9405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Chart Icon</w:t>
            </w:r>
          </w:p>
        </w:tc>
        <w:tc>
          <w:tcPr>
            <w:tcW w:w="0" w:type="dxa"/>
            <w:tcPrChange w:id="326" w:author="Toshimitsu Ota" w:date="2022-09-01T20:12:00Z">
              <w:tcPr>
                <w:tcW w:w="5193" w:type="dxa"/>
              </w:tcPr>
            </w:tcPrChange>
          </w:tcPr>
          <w:p w14:paraId="505BC61B" w14:textId="5F8F3560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Used</w:t>
            </w:r>
            <w:r w:rsidR="0041399F">
              <w:t xml:space="preserve"> to </w:t>
            </w:r>
            <w:r w:rsidR="005B2E55">
              <w:t xml:space="preserve">supplement </w:t>
            </w:r>
            <w:r w:rsidR="008032E6">
              <w:t>the Chart title</w:t>
            </w:r>
            <w:r>
              <w:t xml:space="preserve"> in the chart </w:t>
            </w:r>
            <w:r>
              <w:lastRenderedPageBreak/>
              <w:t>selection bar</w:t>
            </w:r>
            <w:r w:rsidR="00E129F4">
              <w:t xml:space="preserve"> to indicate </w:t>
            </w:r>
            <w:r w:rsidR="00732997">
              <w:t>the section is about chart</w:t>
            </w:r>
            <w:r w:rsidR="006928D5">
              <w:t>s.</w:t>
            </w:r>
          </w:p>
        </w:tc>
      </w:tr>
      <w:tr w:rsidR="00CD325B" w14:paraId="4A46C881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7" w:author="Toshimitsu Ota" w:date="2022-09-01T20:12:00Z">
              <w:tcPr>
                <w:tcW w:w="1555" w:type="dxa"/>
              </w:tcPr>
            </w:tcPrChange>
          </w:tcPr>
          <w:p w14:paraId="1D2D07FA" w14:textId="255BB3AF" w:rsidR="00EB0146" w:rsidRPr="00DA0CED" w:rsidRDefault="00BC5D8D" w:rsidP="004A36E9">
            <w:pPr>
              <w:spacing w:line="360" w:lineRule="auto"/>
            </w:pPr>
            <w:r w:rsidRPr="00BC5D8D">
              <w:rPr>
                <w:noProof/>
              </w:rPr>
              <w:lastRenderedPageBreak/>
              <w:drawing>
                <wp:inline distT="0" distB="0" distL="0" distR="0" wp14:anchorId="4A090D4D" wp14:editId="3C6D5838">
                  <wp:extent cx="756458" cy="285391"/>
                  <wp:effectExtent l="0" t="0" r="5715" b="0"/>
                  <wp:docPr id="1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631" cy="31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28" w:author="Toshimitsu Ota" w:date="2022-09-01T20:12:00Z">
              <w:tcPr>
                <w:tcW w:w="2268" w:type="dxa"/>
              </w:tcPr>
            </w:tcPrChange>
          </w:tcPr>
          <w:p w14:paraId="6397BCDD" w14:textId="5D03C21F" w:rsidR="00EB0146" w:rsidRDefault="00BC5D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Button</w:t>
            </w:r>
          </w:p>
        </w:tc>
        <w:tc>
          <w:tcPr>
            <w:tcW w:w="0" w:type="dxa"/>
            <w:tcPrChange w:id="329" w:author="Toshimitsu Ota" w:date="2022-09-01T20:12:00Z">
              <w:tcPr>
                <w:tcW w:w="5193" w:type="dxa"/>
              </w:tcPr>
            </w:tcPrChange>
          </w:tcPr>
          <w:p w14:paraId="4F354938" w14:textId="1E1C4BA4" w:rsidR="00EB0146" w:rsidRDefault="006432F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Buttons </w:t>
            </w:r>
            <w:r w:rsidR="004D32E8">
              <w:t xml:space="preserve">have round corners to </w:t>
            </w:r>
            <w:r w:rsidR="00242EB0">
              <w:t xml:space="preserve">indicate the actions are assigned to </w:t>
            </w:r>
            <w:r w:rsidR="00AF504C">
              <w:t xml:space="preserve">them as well as </w:t>
            </w:r>
            <w:r w:rsidR="005A7434">
              <w:t>create the soft</w:t>
            </w:r>
            <w:r w:rsidR="00AF0EB4">
              <w:t>en the impression of the software.</w:t>
            </w:r>
          </w:p>
        </w:tc>
      </w:tr>
      <w:tr w:rsidR="00CD325B" w14:paraId="01DE4134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30" w:author="Toshimitsu Ota" w:date="2022-09-01T20:12:00Z">
              <w:tcPr>
                <w:tcW w:w="1555" w:type="dxa"/>
              </w:tcPr>
            </w:tcPrChange>
          </w:tcPr>
          <w:p w14:paraId="608828E4" w14:textId="48C8D38C" w:rsidR="00F278F4" w:rsidRPr="00BC5D8D" w:rsidRDefault="00CD325B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CD325B">
              <w:rPr>
                <w:noProof/>
              </w:rPr>
              <w:drawing>
                <wp:inline distT="0" distB="0" distL="0" distR="0" wp14:anchorId="5B6887FC" wp14:editId="16291C80">
                  <wp:extent cx="1064029" cy="422968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761" cy="43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31" w:author="Toshimitsu Ota" w:date="2022-09-01T20:12:00Z">
              <w:tcPr>
                <w:tcW w:w="2268" w:type="dxa"/>
              </w:tcPr>
            </w:tcPrChange>
          </w:tcPr>
          <w:p w14:paraId="6295A282" w14:textId="167D441E" w:rsidR="00F278F4" w:rsidRDefault="001033C4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Navigation menu button</w:t>
            </w:r>
          </w:p>
        </w:tc>
        <w:tc>
          <w:tcPr>
            <w:tcW w:w="0" w:type="dxa"/>
            <w:tcPrChange w:id="332" w:author="Toshimitsu Ota" w:date="2022-09-01T20:12:00Z">
              <w:tcPr>
                <w:tcW w:w="5193" w:type="dxa"/>
              </w:tcPr>
            </w:tcPrChange>
          </w:tcPr>
          <w:p w14:paraId="21883822" w14:textId="1E740566" w:rsidR="00F278F4" w:rsidRDefault="007A46B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Buttons have round corners and </w:t>
            </w:r>
            <w:r w:rsidR="003C6EE7">
              <w:t xml:space="preserve">a </w:t>
            </w:r>
            <w:r>
              <w:t xml:space="preserve">label </w:t>
            </w:r>
            <w:r w:rsidR="003C6EE7">
              <w:t xml:space="preserve">with an icon to indicate that they are main menus in the software. They are placed </w:t>
            </w:r>
            <w:r w:rsidR="007C1971">
              <w:t xml:space="preserve">in the navigation bar at the top. The size is </w:t>
            </w:r>
            <w:r w:rsidR="007117AF">
              <w:t xml:space="preserve">bigger than other </w:t>
            </w:r>
            <w:r w:rsidR="007117AF">
              <w:lastRenderedPageBreak/>
              <w:t>elements to stand out.</w:t>
            </w:r>
          </w:p>
        </w:tc>
      </w:tr>
    </w:tbl>
    <w:p w14:paraId="33603B7E" w14:textId="33BAACA7" w:rsidR="00D54D08" w:rsidRDefault="00D54D08" w:rsidP="004A36E9">
      <w:pPr>
        <w:pStyle w:val="Heading3"/>
        <w:spacing w:line="360" w:lineRule="auto"/>
      </w:pPr>
      <w:bookmarkStart w:id="333" w:name="_Toc112943616"/>
      <w:r>
        <w:lastRenderedPageBreak/>
        <w:t>Colour</w:t>
      </w:r>
      <w:bookmarkEnd w:id="333"/>
    </w:p>
    <w:p w14:paraId="1BBA8360" w14:textId="678BF29E" w:rsidR="005F6FF0" w:rsidRDefault="00401DA2" w:rsidP="004A36E9">
      <w:pPr>
        <w:spacing w:line="360" w:lineRule="auto"/>
      </w:pPr>
      <w:r>
        <w:t>The most k</w:t>
      </w:r>
      <w:r w:rsidR="00CF3B64">
        <w:t>ey colours</w:t>
      </w:r>
      <w:r w:rsidR="00FB2E7F">
        <w:t xml:space="preserve"> for the software are </w:t>
      </w:r>
      <w:r>
        <w:t xml:space="preserve">chosen as </w:t>
      </w:r>
      <w:r w:rsidR="00996DC7">
        <w:t xml:space="preserve">same as the </w:t>
      </w:r>
      <w:r w:rsidR="005D7768">
        <w:t xml:space="preserve">Department of Transport </w:t>
      </w:r>
      <w:r w:rsidR="00E45568">
        <w:t xml:space="preserve">Victoria website to </w:t>
      </w:r>
      <w:r w:rsidR="005F6FF0">
        <w:t>be cohesive</w:t>
      </w:r>
      <w:r w:rsidR="0004368A">
        <w:t xml:space="preserve"> and </w:t>
      </w:r>
      <w:r w:rsidR="008E77C6">
        <w:t>adhere</w:t>
      </w:r>
      <w:r w:rsidR="0004368A">
        <w:t xml:space="preserve"> the client’s corporate ID</w:t>
      </w:r>
      <w:r w:rsidR="006A56C8">
        <w:t xml:space="preserve"> (see figures below)</w:t>
      </w:r>
      <w:r w:rsidR="00B8325B">
        <w:t>.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  <w:tblPrChange w:id="334" w:author="Toshimitsu Ota" w:date="2022-09-01T20:12:00Z">
          <w:tblPr>
            <w:tblStyle w:val="GridTable5Dark-Accent2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845"/>
        <w:gridCol w:w="1129"/>
        <w:gridCol w:w="1307"/>
        <w:tblGridChange w:id="335">
          <w:tblGrid>
            <w:gridCol w:w="1816"/>
            <w:gridCol w:w="2432"/>
            <w:gridCol w:w="4768"/>
          </w:tblGrid>
        </w:tblGridChange>
      </w:tblGrid>
      <w:tr w:rsidR="00C026D6" w14:paraId="71FAA746" w14:textId="77777777" w:rsidTr="005D1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36" w:author="Toshimitsu Ota" w:date="2022-09-01T20:12:00Z">
              <w:tcPr>
                <w:tcW w:w="1816" w:type="dxa"/>
              </w:tcPr>
            </w:tcPrChange>
          </w:tcPr>
          <w:p w14:paraId="705B41DF" w14:textId="77777777" w:rsidR="00C026D6" w:rsidRDefault="00C026D6" w:rsidP="004A36E9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dxa"/>
            <w:tcPrChange w:id="337" w:author="Toshimitsu Ota" w:date="2022-09-01T20:12:00Z">
              <w:tcPr>
                <w:tcW w:w="2432" w:type="dxa"/>
              </w:tcPr>
            </w:tcPrChange>
          </w:tcPr>
          <w:p w14:paraId="77FAF794" w14:textId="4B42416C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Colour</w:t>
            </w:r>
            <w:r w:rsidR="005F089F">
              <w:t xml:space="preserve"> Name</w:t>
            </w:r>
            <w:r w:rsidR="0023492A">
              <w:t xml:space="preserve"> (</w:t>
            </w:r>
            <w:r>
              <w:t>Code</w:t>
            </w:r>
            <w:r w:rsidR="0023492A">
              <w:t>)</w:t>
            </w:r>
          </w:p>
        </w:tc>
        <w:tc>
          <w:tcPr>
            <w:tcW w:w="0" w:type="dxa"/>
            <w:tcPrChange w:id="338" w:author="Toshimitsu Ota" w:date="2022-09-01T20:12:00Z">
              <w:tcPr>
                <w:tcW w:w="4768" w:type="dxa"/>
              </w:tcPr>
            </w:tcPrChange>
          </w:tcPr>
          <w:p w14:paraId="71F8D46F" w14:textId="7A096063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C026D6" w14:paraId="7731B7B1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39" w:author="Toshimitsu Ota" w:date="2022-09-01T20:12:00Z">
              <w:tcPr>
                <w:tcW w:w="1816" w:type="dxa"/>
              </w:tcPr>
            </w:tcPrChange>
          </w:tcPr>
          <w:p w14:paraId="37F0197F" w14:textId="03942FDC" w:rsidR="00C026D6" w:rsidRDefault="009F1B35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9F1B35">
              <w:rPr>
                <w:noProof/>
              </w:rPr>
              <w:drawing>
                <wp:inline distT="0" distB="0" distL="0" distR="0" wp14:anchorId="66FCC1B1" wp14:editId="099F9B0A">
                  <wp:extent cx="1016000" cy="1028700"/>
                  <wp:effectExtent l="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40" w:author="Toshimitsu Ota" w:date="2022-09-01T20:12:00Z">
              <w:tcPr>
                <w:tcW w:w="2432" w:type="dxa"/>
              </w:tcPr>
            </w:tcPrChange>
          </w:tcPr>
          <w:p w14:paraId="110EFABA" w14:textId="0C04C098" w:rsidR="00C026D6" w:rsidRDefault="007E7A6A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Teal (</w:t>
            </w:r>
            <w:r w:rsidRPr="00DE786A">
              <w:t>#13a2a6</w:t>
            </w:r>
            <w:r>
              <w:t>)</w:t>
            </w:r>
          </w:p>
        </w:tc>
        <w:tc>
          <w:tcPr>
            <w:tcW w:w="0" w:type="dxa"/>
            <w:tcPrChange w:id="341" w:author="Toshimitsu Ota" w:date="2022-09-01T20:12:00Z">
              <w:tcPr>
                <w:tcW w:w="4768" w:type="dxa"/>
              </w:tcPr>
            </w:tcPrChange>
          </w:tcPr>
          <w:p w14:paraId="06B56008" w14:textId="53AF7826" w:rsidR="00C026D6" w:rsidRDefault="00E06649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feature colour that is used </w:t>
            </w:r>
            <w:r w:rsidR="00330386">
              <w:t>for the Department of Transport Victoria website.</w:t>
            </w:r>
            <w:r w:rsidR="00856762">
              <w:t xml:space="preserve"> This colour is used for the background of the navigation bar in the software.</w:t>
            </w:r>
          </w:p>
        </w:tc>
      </w:tr>
      <w:tr w:rsidR="00C026D6" w14:paraId="6D70A229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42" w:author="Toshimitsu Ota" w:date="2022-09-01T20:12:00Z">
              <w:tcPr>
                <w:tcW w:w="1816" w:type="dxa"/>
              </w:tcPr>
            </w:tcPrChange>
          </w:tcPr>
          <w:p w14:paraId="4961089F" w14:textId="2B7871DE" w:rsidR="00C026D6" w:rsidRDefault="00FB06C6" w:rsidP="004A36E9">
            <w:pPr>
              <w:spacing w:line="360" w:lineRule="auto"/>
            </w:pPr>
            <w:r w:rsidRPr="00FB06C6">
              <w:rPr>
                <w:noProof/>
              </w:rPr>
              <w:drawing>
                <wp:inline distT="0" distB="0" distL="0" distR="0" wp14:anchorId="46B52964" wp14:editId="2F01AFB4">
                  <wp:extent cx="1016000" cy="1028700"/>
                  <wp:effectExtent l="0" t="0" r="0" b="0"/>
                  <wp:docPr id="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43" w:author="Toshimitsu Ota" w:date="2022-09-01T20:12:00Z">
              <w:tcPr>
                <w:tcW w:w="2432" w:type="dxa"/>
              </w:tcPr>
            </w:tcPrChange>
          </w:tcPr>
          <w:p w14:paraId="2A949767" w14:textId="2D5D4530" w:rsidR="00C026D6" w:rsidRDefault="007E7A6A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Dark grey (</w:t>
            </w:r>
            <w:r w:rsidRPr="003A4997">
              <w:t>#333434</w:t>
            </w:r>
            <w:r>
              <w:t>)</w:t>
            </w:r>
          </w:p>
        </w:tc>
        <w:tc>
          <w:tcPr>
            <w:tcW w:w="0" w:type="dxa"/>
            <w:tcPrChange w:id="344" w:author="Toshimitsu Ota" w:date="2022-09-01T20:12:00Z">
              <w:tcPr>
                <w:tcW w:w="4768" w:type="dxa"/>
              </w:tcPr>
            </w:tcPrChange>
          </w:tcPr>
          <w:p w14:paraId="21810384" w14:textId="147860BB" w:rsidR="00C026D6" w:rsidRDefault="00DB01B7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colour is used for the background of the </w:t>
            </w:r>
            <w:r w:rsidR="00C12C11">
              <w:t xml:space="preserve">chart selection bar at the bottom of </w:t>
            </w:r>
            <w:r w:rsidR="00C12C11">
              <w:lastRenderedPageBreak/>
              <w:t>the software. It is the same colour that is used for the client’s website</w:t>
            </w:r>
            <w:r w:rsidR="00152A91">
              <w:t xml:space="preserve"> as the footer background colour.</w:t>
            </w:r>
            <w:r w:rsidR="008B1A83">
              <w:t xml:space="preserve"> It is also used </w:t>
            </w:r>
            <w:r w:rsidR="00AD2A14">
              <w:t>as</w:t>
            </w:r>
            <w:r w:rsidR="008B1A83">
              <w:t xml:space="preserve"> </w:t>
            </w:r>
            <w:r w:rsidR="00AD2A14">
              <w:t xml:space="preserve">the </w:t>
            </w:r>
            <w:r w:rsidR="008B1A83">
              <w:t xml:space="preserve">text colour </w:t>
            </w:r>
            <w:r w:rsidR="00AD2A14">
              <w:t xml:space="preserve">of menu buttons and </w:t>
            </w:r>
            <w:r w:rsidR="00DE532E">
              <w:t>table view body content.</w:t>
            </w:r>
          </w:p>
        </w:tc>
      </w:tr>
      <w:tr w:rsidR="00C026D6" w14:paraId="08D6C7FF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45" w:author="Toshimitsu Ota" w:date="2022-09-01T20:12:00Z">
              <w:tcPr>
                <w:tcW w:w="1816" w:type="dxa"/>
              </w:tcPr>
            </w:tcPrChange>
          </w:tcPr>
          <w:p w14:paraId="1509FC7A" w14:textId="07C350C7" w:rsidR="00C026D6" w:rsidRDefault="00F83B7E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F83B7E">
              <w:rPr>
                <w:noProof/>
              </w:rPr>
              <w:lastRenderedPageBreak/>
              <w:drawing>
                <wp:inline distT="0" distB="0" distL="0" distR="0" wp14:anchorId="6AFE9FF5" wp14:editId="454B66A6">
                  <wp:extent cx="1016000" cy="1028700"/>
                  <wp:effectExtent l="0" t="0" r="0" b="0"/>
                  <wp:docPr id="1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46" w:author="Toshimitsu Ota" w:date="2022-09-01T20:12:00Z">
              <w:tcPr>
                <w:tcW w:w="2432" w:type="dxa"/>
              </w:tcPr>
            </w:tcPrChange>
          </w:tcPr>
          <w:p w14:paraId="3B279848" w14:textId="468DEDC5" w:rsidR="00C026D6" w:rsidRDefault="00F83B7E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3B7E">
              <w:t>Grey (#707070)</w:t>
            </w:r>
          </w:p>
        </w:tc>
        <w:tc>
          <w:tcPr>
            <w:tcW w:w="0" w:type="dxa"/>
            <w:tcPrChange w:id="347" w:author="Toshimitsu Ota" w:date="2022-09-01T20:12:00Z">
              <w:tcPr>
                <w:tcW w:w="4768" w:type="dxa"/>
              </w:tcPr>
            </w:tcPrChange>
          </w:tcPr>
          <w:p w14:paraId="7909D254" w14:textId="0270CE0C" w:rsidR="00C026D6" w:rsidRDefault="0023597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colour is used for the secondary text labels such as </w:t>
            </w:r>
            <w:r w:rsidR="00E7609C">
              <w:t xml:space="preserve">labels in the search box and the result summary box. </w:t>
            </w:r>
            <w:r w:rsidR="005F089F">
              <w:t>Its shade is lighter than the d</w:t>
            </w:r>
            <w:r w:rsidR="0023492A">
              <w:t xml:space="preserve">ark grey </w:t>
            </w:r>
            <w:r w:rsidR="0023492A">
              <w:lastRenderedPageBreak/>
              <w:t>(#</w:t>
            </w:r>
            <w:r w:rsidR="0023492A" w:rsidRPr="003A4997">
              <w:t>333434</w:t>
            </w:r>
            <w:r w:rsidR="0023492A">
              <w:t xml:space="preserve">) </w:t>
            </w:r>
            <w:r w:rsidR="000F3700">
              <w:t>while it</w:t>
            </w:r>
            <w:r w:rsidR="009D7239">
              <w:t xml:space="preserve"> holds the </w:t>
            </w:r>
            <w:r w:rsidR="0037508D">
              <w:t xml:space="preserve">decent </w:t>
            </w:r>
            <w:r w:rsidR="009D7239">
              <w:t>readability.</w:t>
            </w:r>
          </w:p>
        </w:tc>
      </w:tr>
      <w:tr w:rsidR="00C026D6" w14:paraId="77227D59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48" w:author="Toshimitsu Ota" w:date="2022-09-01T20:12:00Z">
              <w:tcPr>
                <w:tcW w:w="1816" w:type="dxa"/>
              </w:tcPr>
            </w:tcPrChange>
          </w:tcPr>
          <w:p w14:paraId="32C32F45" w14:textId="78283CCE" w:rsidR="00C026D6" w:rsidRDefault="00F83B7E" w:rsidP="004A36E9">
            <w:pPr>
              <w:spacing w:line="360" w:lineRule="auto"/>
            </w:pPr>
            <w:r w:rsidRPr="00F83B7E">
              <w:rPr>
                <w:noProof/>
              </w:rPr>
              <w:lastRenderedPageBreak/>
              <w:drawing>
                <wp:inline distT="0" distB="0" distL="0" distR="0" wp14:anchorId="3AB1B4B4" wp14:editId="4E6E3F9F">
                  <wp:extent cx="1016000" cy="1028700"/>
                  <wp:effectExtent l="0" t="0" r="0" b="0"/>
                  <wp:docPr id="2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49" w:author="Toshimitsu Ota" w:date="2022-09-01T20:12:00Z">
              <w:tcPr>
                <w:tcW w:w="2432" w:type="dxa"/>
              </w:tcPr>
            </w:tcPrChange>
          </w:tcPr>
          <w:p w14:paraId="04F9354C" w14:textId="03836AA9" w:rsidR="00C026D6" w:rsidRDefault="0023597B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597B">
              <w:t>Light grey (#F7F7F7)</w:t>
            </w:r>
          </w:p>
        </w:tc>
        <w:tc>
          <w:tcPr>
            <w:tcW w:w="0" w:type="dxa"/>
            <w:tcPrChange w:id="350" w:author="Toshimitsu Ota" w:date="2022-09-01T20:12:00Z">
              <w:tcPr>
                <w:tcW w:w="4768" w:type="dxa"/>
              </w:tcPr>
            </w:tcPrChange>
          </w:tcPr>
          <w:p w14:paraId="677E662B" w14:textId="023F2C9A" w:rsidR="00C026D6" w:rsidRDefault="003750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colour is used for the </w:t>
            </w:r>
            <w:r w:rsidR="002A43F1">
              <w:t xml:space="preserve">background of the search box to </w:t>
            </w:r>
            <w:r w:rsidR="00586D51">
              <w:t xml:space="preserve">indicate the </w:t>
            </w:r>
            <w:r w:rsidR="00FA0967">
              <w:t xml:space="preserve">distinct </w:t>
            </w:r>
            <w:r w:rsidR="00586D51">
              <w:t>area</w:t>
            </w:r>
            <w:r w:rsidR="00FA0967">
              <w:t xml:space="preserve"> and separate from adjacent </w:t>
            </w:r>
            <w:r w:rsidR="008239E5">
              <w:t>sections.</w:t>
            </w:r>
            <w:r w:rsidR="003E6F7E">
              <w:t xml:space="preserve"> The shade of this colour is </w:t>
            </w:r>
            <w:r w:rsidR="00AE00DC">
              <w:t xml:space="preserve">adjusted to keep </w:t>
            </w:r>
            <w:r w:rsidR="00254B8D">
              <w:t xml:space="preserve">enough </w:t>
            </w:r>
            <w:r w:rsidR="00AE00DC">
              <w:t xml:space="preserve">contrast with text </w:t>
            </w:r>
            <w:r w:rsidR="00254B8D">
              <w:t>elements in the section for maximum readability.</w:t>
            </w:r>
          </w:p>
        </w:tc>
      </w:tr>
      <w:tr w:rsidR="009D7239" w14:paraId="2A4A379E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51" w:author="Toshimitsu Ota" w:date="2022-09-01T20:12:00Z">
              <w:tcPr>
                <w:tcW w:w="1816" w:type="dxa"/>
              </w:tcPr>
            </w:tcPrChange>
          </w:tcPr>
          <w:p w14:paraId="42057F32" w14:textId="77777777" w:rsidR="009D7239" w:rsidRDefault="009D7239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1DCB1912" w14:textId="01060936" w:rsidR="00366F92" w:rsidRDefault="00D26C23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ins w:id="352" w:author="Toshimitsu Ota" w:date="2022-09-01T19:59:00Z">
              <w:r w:rsidRPr="00D26C23">
                <w:rPr>
                  <w:noProof/>
                </w:rPr>
                <w:lastRenderedPageBreak/>
                <w:drawing>
                  <wp:inline distT="0" distB="0" distL="0" distR="0" wp14:anchorId="5F9C182F" wp14:editId="6D3ADEDD">
                    <wp:extent cx="1034981" cy="1049981"/>
                    <wp:effectExtent l="0" t="0" r="0" b="4445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52947" cy="106820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7EE4085" w14:textId="77777777" w:rsidR="00366F92" w:rsidRDefault="00366F92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010F5FAC" w14:textId="77777777" w:rsidR="00254B8D" w:rsidRDefault="00254B8D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615DCAD3" w14:textId="77777777" w:rsidR="00366F92" w:rsidRDefault="00366F92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6364646F" w14:textId="4A2DFD5E" w:rsidR="00366F92" w:rsidRPr="00F83B7E" w:rsidRDefault="00366F92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dxa"/>
            <w:tcPrChange w:id="353" w:author="Toshimitsu Ota" w:date="2022-09-01T20:12:00Z">
              <w:tcPr>
                <w:tcW w:w="2432" w:type="dxa"/>
              </w:tcPr>
            </w:tcPrChange>
          </w:tcPr>
          <w:p w14:paraId="1D6DEBBD" w14:textId="3417A26B" w:rsidR="009D7239" w:rsidRPr="0023597B" w:rsidRDefault="00366F92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White (#ffffff)</w:t>
            </w:r>
          </w:p>
        </w:tc>
        <w:tc>
          <w:tcPr>
            <w:tcW w:w="0" w:type="dxa"/>
            <w:tcPrChange w:id="354" w:author="Toshimitsu Ota" w:date="2022-09-01T20:12:00Z">
              <w:tcPr>
                <w:tcW w:w="4768" w:type="dxa"/>
              </w:tcPr>
            </w:tcPrChange>
          </w:tcPr>
          <w:p w14:paraId="1CF97D57" w14:textId="64DEED4B" w:rsidR="009D7239" w:rsidRDefault="00EA1A41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colour is used for the </w:t>
            </w:r>
            <w:r>
              <w:lastRenderedPageBreak/>
              <w:t>background of the majority space in the software</w:t>
            </w:r>
            <w:r w:rsidR="00EE4926">
              <w:t xml:space="preserve"> to deliver the clean look and feel.</w:t>
            </w:r>
            <w:r w:rsidR="00615B9A">
              <w:t xml:space="preserve"> It is the same colour which has been used for the background </w:t>
            </w:r>
            <w:r w:rsidR="00570F82">
              <w:t>of the client’s website. It is also used for the colour of the buttons in the navigation bar t</w:t>
            </w:r>
            <w:r w:rsidR="00A7201B">
              <w:t>o make a contrast with the navigation bar background colour</w:t>
            </w:r>
            <w:r w:rsidR="007C02E6">
              <w:t>.</w:t>
            </w:r>
          </w:p>
        </w:tc>
      </w:tr>
    </w:tbl>
    <w:p w14:paraId="34C88D3B" w14:textId="77777777" w:rsidR="006A56C8" w:rsidRDefault="006A56C8" w:rsidP="00D54D08"/>
    <w:p w14:paraId="6944A1B7" w14:textId="77777777" w:rsidR="00926CBE" w:rsidRDefault="00926CBE" w:rsidP="00D03F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4E05A5" wp14:editId="4ACEE305">
            <wp:extent cx="5731510" cy="3559175"/>
            <wp:effectExtent l="12700" t="12700" r="889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CEA49" w14:textId="5B76D1AE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3</w:t>
      </w:r>
      <w:r>
        <w:fldChar w:fldCharType="end"/>
      </w:r>
      <w:r>
        <w:t xml:space="preserve"> Department of Transport Website</w:t>
      </w:r>
    </w:p>
    <w:p w14:paraId="69B4AF36" w14:textId="77777777" w:rsidR="00926CBE" w:rsidRDefault="00926CBE" w:rsidP="00D03FD3">
      <w:pPr>
        <w:keepNext/>
        <w:jc w:val="center"/>
      </w:pPr>
      <w:r>
        <w:rPr>
          <w:noProof/>
        </w:rPr>
        <w:drawing>
          <wp:inline distT="0" distB="0" distL="0" distR="0" wp14:anchorId="7240E744" wp14:editId="3EF52293">
            <wp:extent cx="5731510" cy="76644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48E" w14:textId="623FD5ED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4</w:t>
      </w:r>
      <w:r>
        <w:fldChar w:fldCharType="end"/>
      </w:r>
      <w:r>
        <w:t xml:space="preserve"> </w:t>
      </w:r>
      <w:r w:rsidRPr="00B47C5D">
        <w:t>Department of Transport Website</w:t>
      </w:r>
      <w:r>
        <w:t xml:space="preserve"> Footer</w:t>
      </w:r>
    </w:p>
    <w:p w14:paraId="70131A22" w14:textId="648EBCEE" w:rsidR="00BA7E97" w:rsidRDefault="00BA7E97" w:rsidP="004A36E9">
      <w:pPr>
        <w:pStyle w:val="Heading3"/>
        <w:spacing w:line="360" w:lineRule="auto"/>
      </w:pPr>
      <w:bookmarkStart w:id="355" w:name="_Toc112943617"/>
      <w:r>
        <w:t>Font</w:t>
      </w:r>
      <w:bookmarkEnd w:id="355"/>
    </w:p>
    <w:p w14:paraId="3B7E3EFA" w14:textId="42374046" w:rsidR="00191464" w:rsidRDefault="00191464" w:rsidP="004A36E9">
      <w:pPr>
        <w:pStyle w:val="Heading4"/>
        <w:spacing w:line="360" w:lineRule="auto"/>
      </w:pPr>
      <w:r>
        <w:t>Feature Font</w:t>
      </w:r>
    </w:p>
    <w:p w14:paraId="48361EB1" w14:textId="77777777" w:rsidR="00191464" w:rsidRDefault="00AD4541" w:rsidP="004A36E9">
      <w:pPr>
        <w:spacing w:line="360" w:lineRule="auto"/>
      </w:pPr>
      <w:r>
        <w:t>The VIC font will</w:t>
      </w:r>
      <w:r w:rsidR="00612062">
        <w:t xml:space="preserve"> be used for headings and labels of buttons in the software</w:t>
      </w:r>
      <w:r w:rsidR="002F572C">
        <w:t xml:space="preserve">. This is to adhere the </w:t>
      </w:r>
      <w:r w:rsidR="00BC535B">
        <w:t xml:space="preserve">design guidelines </w:t>
      </w:r>
      <w:r w:rsidR="003F548E">
        <w:t>defined by the client, Victorian Government.</w:t>
      </w:r>
      <w:r w:rsidR="00695B5C">
        <w:t xml:space="preserve"> </w:t>
      </w:r>
      <w:r w:rsidR="006E1F00">
        <w:t xml:space="preserve">The font </w:t>
      </w:r>
      <w:r w:rsidR="00695B5C">
        <w:t xml:space="preserve">files are available on </w:t>
      </w:r>
      <w:r w:rsidR="00774DB5">
        <w:t>vic.gov.au website (</w:t>
      </w:r>
      <w:hyperlink r:id="rId35" w:history="1">
        <w:r w:rsidR="00774DB5" w:rsidRPr="00D528CC">
          <w:rPr>
            <w:rStyle w:val="Hyperlink"/>
          </w:rPr>
          <w:t>https://www.vic.gov.au/brand-victoria-fonts</w:t>
        </w:r>
      </w:hyperlink>
      <w:r w:rsidR="00774DB5">
        <w:t>) for download</w:t>
      </w:r>
      <w:r w:rsidR="00191464">
        <w:t xml:space="preserve"> to use</w:t>
      </w:r>
      <w:r w:rsidR="00774DB5">
        <w:t>.</w:t>
      </w:r>
    </w:p>
    <w:p w14:paraId="2EF866EF" w14:textId="77777777" w:rsidR="00A84AA7" w:rsidRDefault="0069384D" w:rsidP="004A36E9">
      <w:pPr>
        <w:keepNext/>
        <w:spacing w:line="360" w:lineRule="auto"/>
        <w:jc w:val="center"/>
      </w:pPr>
      <w:r w:rsidRPr="0069384D">
        <w:rPr>
          <w:noProof/>
        </w:rPr>
        <w:lastRenderedPageBreak/>
        <w:drawing>
          <wp:inline distT="0" distB="0" distL="0" distR="0" wp14:anchorId="47F95F57" wp14:editId="6BDBE53D">
            <wp:extent cx="2768138" cy="2139016"/>
            <wp:effectExtent l="0" t="0" r="63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8329" cy="21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4BE" w14:textId="3550034E" w:rsidR="0069384D" w:rsidRDefault="00A84AA7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5</w:t>
      </w:r>
      <w:r>
        <w:fldChar w:fldCharType="end"/>
      </w:r>
      <w:r>
        <w:t xml:space="preserve"> VIC font</w:t>
      </w:r>
    </w:p>
    <w:p w14:paraId="59942121" w14:textId="3D8F978A" w:rsidR="00191464" w:rsidRDefault="00ED3D34" w:rsidP="004A36E9">
      <w:pPr>
        <w:pStyle w:val="Heading4"/>
        <w:spacing w:line="360" w:lineRule="auto"/>
      </w:pPr>
      <w:r>
        <w:t>Body font</w:t>
      </w:r>
    </w:p>
    <w:p w14:paraId="7101C35E" w14:textId="15BD9C50" w:rsidR="00ED3D34" w:rsidRDefault="00ED3D34" w:rsidP="004A36E9">
      <w:pPr>
        <w:spacing w:line="360" w:lineRule="auto"/>
      </w:pPr>
      <w:r>
        <w:t xml:space="preserve">Arial font will be used for </w:t>
      </w:r>
      <w:r w:rsidR="00221935">
        <w:t xml:space="preserve">body text elements as instructed </w:t>
      </w:r>
      <w:r w:rsidR="009C6CA0">
        <w:t xml:space="preserve">in the font usage guide </w:t>
      </w:r>
      <w:r w:rsidR="00871209">
        <w:t>on the client’s website.</w:t>
      </w:r>
    </w:p>
    <w:p w14:paraId="7F919838" w14:textId="77777777" w:rsidR="00470C2F" w:rsidRDefault="00470C2F" w:rsidP="004A36E9">
      <w:pPr>
        <w:keepNext/>
        <w:spacing w:line="360" w:lineRule="auto"/>
        <w:jc w:val="center"/>
      </w:pPr>
      <w:r w:rsidRPr="00470C2F">
        <w:rPr>
          <w:noProof/>
        </w:rPr>
        <w:drawing>
          <wp:inline distT="0" distB="0" distL="0" distR="0" wp14:anchorId="1CB197B6" wp14:editId="4A760666">
            <wp:extent cx="2661138" cy="1886989"/>
            <wp:effectExtent l="0" t="0" r="0" b="5715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8790" cy="19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8A5" w14:textId="3459DC06" w:rsidR="00CF3B64" w:rsidRDefault="00470C2F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Arial font</w:t>
      </w:r>
    </w:p>
    <w:p w14:paraId="5FCB8BA7" w14:textId="4954F5A8" w:rsidR="003740A2" w:rsidRDefault="003740A2" w:rsidP="003740A2">
      <w:pPr>
        <w:pStyle w:val="Heading3"/>
      </w:pPr>
      <w:bookmarkStart w:id="356" w:name="_Toc112943618"/>
      <w:r>
        <w:lastRenderedPageBreak/>
        <w:t>Mock-up Screens</w:t>
      </w:r>
      <w:bookmarkEnd w:id="356"/>
    </w:p>
    <w:p w14:paraId="76954721" w14:textId="77777777" w:rsidR="00F54A6D" w:rsidRDefault="00BA5B46" w:rsidP="00F54A6D">
      <w:pPr>
        <w:keepNext/>
      </w:pPr>
      <w:r>
        <w:rPr>
          <w:noProof/>
        </w:rPr>
        <w:drawing>
          <wp:inline distT="0" distB="0" distL="0" distR="0" wp14:anchorId="61E45011" wp14:editId="53E2F09F">
            <wp:extent cx="5731510" cy="3582035"/>
            <wp:effectExtent l="38100" t="38100" r="85090" b="882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2074A" w14:textId="4E2D83D9" w:rsidR="004829BD" w:rsidRPr="004829BD" w:rsidRDefault="00F54A6D" w:rsidP="00F54A6D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Dataset Selection</w:t>
      </w:r>
    </w:p>
    <w:p w14:paraId="24CEF567" w14:textId="77777777" w:rsidR="00524150" w:rsidRDefault="00AB0AD7" w:rsidP="00524150">
      <w:pPr>
        <w:keepNext/>
      </w:pPr>
      <w:r>
        <w:rPr>
          <w:noProof/>
        </w:rPr>
        <w:drawing>
          <wp:inline distT="0" distB="0" distL="0" distR="0" wp14:anchorId="47109119" wp14:editId="60699945">
            <wp:extent cx="5731510" cy="3582035"/>
            <wp:effectExtent l="38100" t="38100" r="85090" b="882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93CC5" w14:textId="39CEECE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2</w:t>
      </w:r>
      <w:r>
        <w:fldChar w:fldCharType="end"/>
      </w:r>
      <w:r>
        <w:t xml:space="preserve"> Analyse</w:t>
      </w:r>
    </w:p>
    <w:p w14:paraId="765F029E" w14:textId="77777777" w:rsidR="00524150" w:rsidRDefault="00954CB3" w:rsidP="00524150">
      <w:pPr>
        <w:keepNext/>
      </w:pPr>
      <w:r>
        <w:rPr>
          <w:noProof/>
        </w:rPr>
        <w:lastRenderedPageBreak/>
        <w:drawing>
          <wp:inline distT="0" distB="0" distL="0" distR="0" wp14:anchorId="7BC93431" wp14:editId="2A03DDC9">
            <wp:extent cx="5731256" cy="3582035"/>
            <wp:effectExtent l="38100" t="38100" r="85725" b="8826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F4680D" w14:textId="1EC3566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3</w:t>
      </w:r>
      <w:r>
        <w:fldChar w:fldCharType="end"/>
      </w:r>
      <w:r>
        <w:t xml:space="preserve"> Alcohol </w:t>
      </w:r>
      <w:r w:rsidR="00231C9E">
        <w:t>Section</w:t>
      </w:r>
    </w:p>
    <w:p w14:paraId="335738D8" w14:textId="77777777" w:rsidR="00524150" w:rsidRDefault="00DD4B11" w:rsidP="00524150">
      <w:pPr>
        <w:keepNext/>
      </w:pPr>
      <w:r>
        <w:rPr>
          <w:noProof/>
        </w:rPr>
        <w:drawing>
          <wp:inline distT="0" distB="0" distL="0" distR="0" wp14:anchorId="75EE27FF" wp14:editId="2B4D56ED">
            <wp:extent cx="5731510" cy="3582035"/>
            <wp:effectExtent l="38100" t="38100" r="85090" b="8826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E6D5" w14:textId="46A204C5" w:rsidR="00926CFD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4</w:t>
      </w:r>
      <w:r>
        <w:fldChar w:fldCharType="end"/>
      </w:r>
      <w:r>
        <w:t xml:space="preserve"> Chart</w:t>
      </w:r>
      <w:r w:rsidR="00EA3A48">
        <w:t xml:space="preserve"> Alcohol Related</w:t>
      </w:r>
    </w:p>
    <w:p w14:paraId="3F09D4E9" w14:textId="77777777" w:rsidR="00524150" w:rsidRDefault="00EF5269" w:rsidP="00524150">
      <w:pPr>
        <w:keepNext/>
      </w:pPr>
      <w:r>
        <w:rPr>
          <w:noProof/>
        </w:rPr>
        <w:lastRenderedPageBreak/>
        <w:drawing>
          <wp:inline distT="0" distB="0" distL="0" distR="0" wp14:anchorId="7D659E14" wp14:editId="06EB9759">
            <wp:extent cx="5731256" cy="3582035"/>
            <wp:effectExtent l="38100" t="38100" r="85725" b="8826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B00F9" w14:textId="75244B40" w:rsidR="00EF5269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5</w:t>
      </w:r>
      <w:r>
        <w:fldChar w:fldCharType="end"/>
      </w:r>
      <w:r>
        <w:t xml:space="preserve"> Location</w:t>
      </w:r>
    </w:p>
    <w:p w14:paraId="0F50AE02" w14:textId="77777777" w:rsidR="00C51FCB" w:rsidRDefault="00C51FCB" w:rsidP="00C51FCB">
      <w:pPr>
        <w:keepNext/>
      </w:pPr>
      <w:r w:rsidRPr="00C51FCB">
        <w:rPr>
          <w:noProof/>
        </w:rPr>
        <w:drawing>
          <wp:inline distT="0" distB="0" distL="0" distR="0" wp14:anchorId="01971A37" wp14:editId="4EBE5C8F">
            <wp:extent cx="5672744" cy="3545464"/>
            <wp:effectExtent l="38100" t="38100" r="93345" b="86995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640" cy="35628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FDE46" w14:textId="4F93E056" w:rsidR="00926CFD" w:rsidRPr="00926CFD" w:rsidRDefault="00C51FCB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6</w:t>
      </w:r>
      <w:r>
        <w:fldChar w:fldCharType="end"/>
      </w:r>
      <w:r>
        <w:t xml:space="preserve"> </w:t>
      </w:r>
      <w:r w:rsidR="00EA3A48">
        <w:t>Chart Map</w:t>
      </w:r>
    </w:p>
    <w:sectPr w:rsidR="00926CFD" w:rsidRPr="00926C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Toshimitsu Ota" w:date="2022-09-01T17:45:00Z" w:initials="TO">
    <w:p w14:paraId="6692F92D" w14:textId="77777777" w:rsidR="00D33949" w:rsidRDefault="00D33949" w:rsidP="00A17DFF">
      <w:r>
        <w:rPr>
          <w:rStyle w:val="CommentReference"/>
        </w:rPr>
        <w:annotationRef/>
      </w:r>
      <w:r>
        <w:rPr>
          <w:sz w:val="20"/>
          <w:szCs w:val="20"/>
        </w:rPr>
        <w:t>It was a bit hard to read and follow so I cut some parts and changed the order a bit.</w:t>
      </w:r>
    </w:p>
  </w:comment>
  <w:comment w:id="63" w:author="Toshimitsu Ota" w:date="2022-09-01T18:15:00Z" w:initials="TO">
    <w:p w14:paraId="4BF3654D" w14:textId="77777777" w:rsidR="00305566" w:rsidRDefault="00305566" w:rsidP="007B7943">
      <w:r>
        <w:rPr>
          <w:rStyle w:val="CommentReference"/>
        </w:rPr>
        <w:annotationRef/>
      </w:r>
      <w:r>
        <w:rPr>
          <w:sz w:val="20"/>
          <w:szCs w:val="20"/>
        </w:rPr>
        <w:t>Probably it’s better to change this section from the original to avoid looking copy and paste</w:t>
      </w:r>
    </w:p>
  </w:comment>
  <w:comment w:id="88" w:author="Toshimitsu Ota" w:date="2022-09-01T18:32:00Z" w:initials="TO">
    <w:p w14:paraId="65132F1C" w14:textId="77777777" w:rsidR="001557FE" w:rsidRDefault="001557FE" w:rsidP="008846A9">
      <w:r>
        <w:rPr>
          <w:rStyle w:val="CommentReference"/>
        </w:rPr>
        <w:annotationRef/>
      </w:r>
      <w:r>
        <w:rPr>
          <w:sz w:val="20"/>
          <w:szCs w:val="20"/>
        </w:rPr>
        <w:t>I thought this part needs to have financial benefit and the outcome from using this software for staff training.</w:t>
      </w:r>
    </w:p>
  </w:comment>
  <w:comment w:id="132" w:author="Toshimitsu Ota" w:date="2022-09-01T18:35:00Z" w:initials="TO">
    <w:p w14:paraId="4490CA0C" w14:textId="77777777" w:rsidR="00375006" w:rsidRDefault="00375006" w:rsidP="00C35854">
      <w:r>
        <w:rPr>
          <w:rStyle w:val="CommentReference"/>
        </w:rPr>
        <w:annotationRef/>
      </w:r>
      <w:r>
        <w:rPr>
          <w:sz w:val="20"/>
          <w:szCs w:val="20"/>
        </w:rPr>
        <w:t>It’s hard to understand what this part means.</w:t>
      </w:r>
    </w:p>
  </w:comment>
  <w:comment w:id="133" w:author="Juniper Lethbridge" w:date="2022-09-01T21:31:00Z" w:initials="JL">
    <w:p w14:paraId="78237434" w14:textId="77777777" w:rsidR="00E832AE" w:rsidRDefault="00E832AE" w:rsidP="00C67461">
      <w:pPr>
        <w:pStyle w:val="CommentText"/>
      </w:pPr>
      <w:r>
        <w:rPr>
          <w:rStyle w:val="CommentReference"/>
        </w:rPr>
        <w:annotationRef/>
      </w:r>
      <w:r>
        <w:t>I've reworded this sentence, let me know if that makes more sense.</w:t>
      </w:r>
    </w:p>
  </w:comment>
  <w:comment w:id="146" w:author="Toshimitsu Ota" w:date="2022-09-01T18:48:00Z" w:initials="TO">
    <w:p w14:paraId="06EFB4B5" w14:textId="58B86FC3" w:rsidR="00853D2C" w:rsidRDefault="00853D2C" w:rsidP="00E87078">
      <w:r>
        <w:rPr>
          <w:rStyle w:val="CommentReference"/>
        </w:rPr>
        <w:annotationRef/>
      </w:r>
      <w:r>
        <w:rPr>
          <w:sz w:val="20"/>
          <w:szCs w:val="20"/>
        </w:rPr>
        <w:t>Shouldn’t this be user not client? Client is the department of transport?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692F92D" w15:done="0"/>
  <w15:commentEx w15:paraId="4BF3654D" w15:done="0"/>
  <w15:commentEx w15:paraId="65132F1C" w15:done="0"/>
  <w15:commentEx w15:paraId="4490CA0C" w15:done="0"/>
  <w15:commentEx w15:paraId="78237434" w15:paraIdParent="4490CA0C" w15:done="0"/>
  <w15:commentEx w15:paraId="06EFB4B5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BB6E42" w16cex:dateUtc="2022-09-01T07:45:00Z"/>
  <w16cex:commentExtensible w16cex:durableId="26BB7544" w16cex:dateUtc="2022-09-01T08:15:00Z"/>
  <w16cex:commentExtensible w16cex:durableId="26BB7924" w16cex:dateUtc="2022-09-01T08:32:00Z"/>
  <w16cex:commentExtensible w16cex:durableId="26BB79EA" w16cex:dateUtc="2022-09-01T08:35:00Z"/>
  <w16cex:commentExtensible w16cex:durableId="26BBA322" w16cex:dateUtc="2022-09-01T11:31:00Z"/>
  <w16cex:commentExtensible w16cex:durableId="26BB7CFF" w16cex:dateUtc="2022-09-01T08:4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692F92D" w16cid:durableId="26BB6E42"/>
  <w16cid:commentId w16cid:paraId="4BF3654D" w16cid:durableId="26BB7544"/>
  <w16cid:commentId w16cid:paraId="65132F1C" w16cid:durableId="26BB7924"/>
  <w16cid:commentId w16cid:paraId="4490CA0C" w16cid:durableId="26BB79EA"/>
  <w16cid:commentId w16cid:paraId="78237434" w16cid:durableId="26BBA322"/>
  <w16cid:commentId w16cid:paraId="06EFB4B5" w16cid:durableId="26BB7CF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B00E8"/>
    <w:multiLevelType w:val="hybridMultilevel"/>
    <w:tmpl w:val="C8F4B4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31AC7"/>
    <w:multiLevelType w:val="multilevel"/>
    <w:tmpl w:val="04548582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38F1055"/>
    <w:multiLevelType w:val="hybridMultilevel"/>
    <w:tmpl w:val="4678CA38"/>
    <w:lvl w:ilvl="0" w:tplc="33E2C4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E3F6A"/>
    <w:multiLevelType w:val="hybridMultilevel"/>
    <w:tmpl w:val="0CB6E2E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5D36C8"/>
    <w:multiLevelType w:val="multilevel"/>
    <w:tmpl w:val="CF405D9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518188A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594D2C6D"/>
    <w:multiLevelType w:val="hybridMultilevel"/>
    <w:tmpl w:val="BA2812A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D23837"/>
    <w:multiLevelType w:val="hybridMultilevel"/>
    <w:tmpl w:val="9BD61186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162F7D"/>
    <w:multiLevelType w:val="hybridMultilevel"/>
    <w:tmpl w:val="38A2F0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5D1FE7"/>
    <w:multiLevelType w:val="multilevel"/>
    <w:tmpl w:val="50E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5D23A3"/>
    <w:multiLevelType w:val="multilevel"/>
    <w:tmpl w:val="D2A25216"/>
    <w:lvl w:ilvl="0">
      <w:start w:val="1"/>
      <w:numFmt w:val="decimal"/>
      <w:lvlText w:val="%1.0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678388011">
    <w:abstractNumId w:val="4"/>
  </w:num>
  <w:num w:numId="2" w16cid:durableId="33578982">
    <w:abstractNumId w:val="10"/>
  </w:num>
  <w:num w:numId="3" w16cid:durableId="421033563">
    <w:abstractNumId w:val="8"/>
  </w:num>
  <w:num w:numId="4" w16cid:durableId="1443575328">
    <w:abstractNumId w:val="6"/>
  </w:num>
  <w:num w:numId="5" w16cid:durableId="318121504">
    <w:abstractNumId w:val="7"/>
  </w:num>
  <w:num w:numId="6" w16cid:durableId="1790079367">
    <w:abstractNumId w:val="3"/>
  </w:num>
  <w:num w:numId="7" w16cid:durableId="1960840186">
    <w:abstractNumId w:val="9"/>
  </w:num>
  <w:num w:numId="8" w16cid:durableId="19209057">
    <w:abstractNumId w:val="2"/>
  </w:num>
  <w:num w:numId="9" w16cid:durableId="649018596">
    <w:abstractNumId w:val="5"/>
  </w:num>
  <w:num w:numId="10" w16cid:durableId="1488281481">
    <w:abstractNumId w:val="0"/>
  </w:num>
  <w:num w:numId="11" w16cid:durableId="93062890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oshimitsu Ota">
    <w15:presenceInfo w15:providerId="AD" w15:userId="S::toshimitsu.ota@griffithuni.edu.au::68cfbd59-54f4-4c34-880e-83bed7f433b1"/>
  </w15:person>
  <w15:person w15:author="Juniper Lethbridge">
    <w15:presenceInfo w15:providerId="None" w15:userId="Juniper Lethbridg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749"/>
    <w:rsid w:val="0000047D"/>
    <w:rsid w:val="00001C69"/>
    <w:rsid w:val="0000272B"/>
    <w:rsid w:val="00003189"/>
    <w:rsid w:val="00003646"/>
    <w:rsid w:val="00004313"/>
    <w:rsid w:val="000043A3"/>
    <w:rsid w:val="00005E9F"/>
    <w:rsid w:val="00006741"/>
    <w:rsid w:val="00007796"/>
    <w:rsid w:val="000118C2"/>
    <w:rsid w:val="000149EB"/>
    <w:rsid w:val="0001538D"/>
    <w:rsid w:val="00015F69"/>
    <w:rsid w:val="00016AE3"/>
    <w:rsid w:val="00020EE9"/>
    <w:rsid w:val="00020FC4"/>
    <w:rsid w:val="00025E16"/>
    <w:rsid w:val="00027484"/>
    <w:rsid w:val="00027B18"/>
    <w:rsid w:val="00027EB7"/>
    <w:rsid w:val="00027FF2"/>
    <w:rsid w:val="00035164"/>
    <w:rsid w:val="00035CEA"/>
    <w:rsid w:val="00036DC2"/>
    <w:rsid w:val="00037E38"/>
    <w:rsid w:val="00041912"/>
    <w:rsid w:val="00041B8B"/>
    <w:rsid w:val="00041B9F"/>
    <w:rsid w:val="0004368A"/>
    <w:rsid w:val="00043B36"/>
    <w:rsid w:val="00044A74"/>
    <w:rsid w:val="00044CB9"/>
    <w:rsid w:val="00044EF0"/>
    <w:rsid w:val="000453A2"/>
    <w:rsid w:val="00045B3D"/>
    <w:rsid w:val="00045C4C"/>
    <w:rsid w:val="0004620F"/>
    <w:rsid w:val="0004728C"/>
    <w:rsid w:val="0005046A"/>
    <w:rsid w:val="000504A6"/>
    <w:rsid w:val="00051096"/>
    <w:rsid w:val="00051D85"/>
    <w:rsid w:val="000520FB"/>
    <w:rsid w:val="00052CBE"/>
    <w:rsid w:val="00052DC5"/>
    <w:rsid w:val="000548DA"/>
    <w:rsid w:val="00056024"/>
    <w:rsid w:val="00056F5E"/>
    <w:rsid w:val="00057295"/>
    <w:rsid w:val="00057771"/>
    <w:rsid w:val="0006050A"/>
    <w:rsid w:val="000642C6"/>
    <w:rsid w:val="000659E3"/>
    <w:rsid w:val="0006689B"/>
    <w:rsid w:val="0006799C"/>
    <w:rsid w:val="00071035"/>
    <w:rsid w:val="00072944"/>
    <w:rsid w:val="0007379D"/>
    <w:rsid w:val="00073B13"/>
    <w:rsid w:val="000758BF"/>
    <w:rsid w:val="00075D5B"/>
    <w:rsid w:val="000768EF"/>
    <w:rsid w:val="00077BA2"/>
    <w:rsid w:val="0008013A"/>
    <w:rsid w:val="00081451"/>
    <w:rsid w:val="00081614"/>
    <w:rsid w:val="00081700"/>
    <w:rsid w:val="00082ECE"/>
    <w:rsid w:val="00083185"/>
    <w:rsid w:val="00085684"/>
    <w:rsid w:val="00085B0A"/>
    <w:rsid w:val="00086B65"/>
    <w:rsid w:val="00091BDB"/>
    <w:rsid w:val="00092D54"/>
    <w:rsid w:val="00094006"/>
    <w:rsid w:val="00095254"/>
    <w:rsid w:val="00095DA8"/>
    <w:rsid w:val="00095F22"/>
    <w:rsid w:val="000961B5"/>
    <w:rsid w:val="000A0AF3"/>
    <w:rsid w:val="000A1175"/>
    <w:rsid w:val="000A321A"/>
    <w:rsid w:val="000B01C5"/>
    <w:rsid w:val="000B0D2B"/>
    <w:rsid w:val="000B10C0"/>
    <w:rsid w:val="000B1FE7"/>
    <w:rsid w:val="000B221A"/>
    <w:rsid w:val="000B2CE3"/>
    <w:rsid w:val="000B2DEB"/>
    <w:rsid w:val="000B3894"/>
    <w:rsid w:val="000B6B22"/>
    <w:rsid w:val="000C1FA9"/>
    <w:rsid w:val="000C2607"/>
    <w:rsid w:val="000C5CDA"/>
    <w:rsid w:val="000C616D"/>
    <w:rsid w:val="000C78AD"/>
    <w:rsid w:val="000C7D60"/>
    <w:rsid w:val="000D01AE"/>
    <w:rsid w:val="000D0971"/>
    <w:rsid w:val="000D118B"/>
    <w:rsid w:val="000D11F6"/>
    <w:rsid w:val="000D1B44"/>
    <w:rsid w:val="000D255A"/>
    <w:rsid w:val="000D25B8"/>
    <w:rsid w:val="000D3B87"/>
    <w:rsid w:val="000D3EB6"/>
    <w:rsid w:val="000D695C"/>
    <w:rsid w:val="000D7EE2"/>
    <w:rsid w:val="000E1683"/>
    <w:rsid w:val="000E16A7"/>
    <w:rsid w:val="000E25E5"/>
    <w:rsid w:val="000E2E29"/>
    <w:rsid w:val="000E3899"/>
    <w:rsid w:val="000E4CDE"/>
    <w:rsid w:val="000E747E"/>
    <w:rsid w:val="000E78A7"/>
    <w:rsid w:val="000E79C9"/>
    <w:rsid w:val="000F0DDA"/>
    <w:rsid w:val="000F3106"/>
    <w:rsid w:val="000F3216"/>
    <w:rsid w:val="000F36AC"/>
    <w:rsid w:val="000F3700"/>
    <w:rsid w:val="000F3EDD"/>
    <w:rsid w:val="000F5F1C"/>
    <w:rsid w:val="000F69E3"/>
    <w:rsid w:val="0010140A"/>
    <w:rsid w:val="001019EB"/>
    <w:rsid w:val="001033C4"/>
    <w:rsid w:val="00103984"/>
    <w:rsid w:val="00104B43"/>
    <w:rsid w:val="00106358"/>
    <w:rsid w:val="0011225B"/>
    <w:rsid w:val="001145EA"/>
    <w:rsid w:val="00114CD9"/>
    <w:rsid w:val="00114E18"/>
    <w:rsid w:val="001152C0"/>
    <w:rsid w:val="00116389"/>
    <w:rsid w:val="00120EE7"/>
    <w:rsid w:val="001227CF"/>
    <w:rsid w:val="001229C1"/>
    <w:rsid w:val="0012577E"/>
    <w:rsid w:val="0012592C"/>
    <w:rsid w:val="00126710"/>
    <w:rsid w:val="001267E7"/>
    <w:rsid w:val="001268CF"/>
    <w:rsid w:val="00126B7D"/>
    <w:rsid w:val="00130317"/>
    <w:rsid w:val="00130E24"/>
    <w:rsid w:val="0013150B"/>
    <w:rsid w:val="00132890"/>
    <w:rsid w:val="001369A3"/>
    <w:rsid w:val="0013779E"/>
    <w:rsid w:val="00140E6F"/>
    <w:rsid w:val="00141C83"/>
    <w:rsid w:val="00142D28"/>
    <w:rsid w:val="00146ADF"/>
    <w:rsid w:val="00146C74"/>
    <w:rsid w:val="00146F4F"/>
    <w:rsid w:val="0015108F"/>
    <w:rsid w:val="0015177B"/>
    <w:rsid w:val="00152A91"/>
    <w:rsid w:val="001551F8"/>
    <w:rsid w:val="001556C8"/>
    <w:rsid w:val="001557FE"/>
    <w:rsid w:val="00155839"/>
    <w:rsid w:val="00155E9C"/>
    <w:rsid w:val="001566BE"/>
    <w:rsid w:val="001646D1"/>
    <w:rsid w:val="00164749"/>
    <w:rsid w:val="001649D8"/>
    <w:rsid w:val="00165EE0"/>
    <w:rsid w:val="0016617C"/>
    <w:rsid w:val="001669D8"/>
    <w:rsid w:val="001716DC"/>
    <w:rsid w:val="00173FC9"/>
    <w:rsid w:val="00174F5D"/>
    <w:rsid w:val="00175669"/>
    <w:rsid w:val="001756D1"/>
    <w:rsid w:val="00176E23"/>
    <w:rsid w:val="00177C97"/>
    <w:rsid w:val="001806D0"/>
    <w:rsid w:val="00181DAD"/>
    <w:rsid w:val="00181E53"/>
    <w:rsid w:val="00183993"/>
    <w:rsid w:val="00184280"/>
    <w:rsid w:val="001855A8"/>
    <w:rsid w:val="00185C28"/>
    <w:rsid w:val="00185E69"/>
    <w:rsid w:val="00187F62"/>
    <w:rsid w:val="001903A3"/>
    <w:rsid w:val="00191464"/>
    <w:rsid w:val="00191EA8"/>
    <w:rsid w:val="001936AF"/>
    <w:rsid w:val="00194D75"/>
    <w:rsid w:val="0019513B"/>
    <w:rsid w:val="001960EE"/>
    <w:rsid w:val="001974A2"/>
    <w:rsid w:val="001A3073"/>
    <w:rsid w:val="001A4A84"/>
    <w:rsid w:val="001A52C7"/>
    <w:rsid w:val="001A589F"/>
    <w:rsid w:val="001A5BB2"/>
    <w:rsid w:val="001A5E9A"/>
    <w:rsid w:val="001A5F96"/>
    <w:rsid w:val="001A6B8D"/>
    <w:rsid w:val="001B05E7"/>
    <w:rsid w:val="001B0B70"/>
    <w:rsid w:val="001B220D"/>
    <w:rsid w:val="001B2611"/>
    <w:rsid w:val="001B374B"/>
    <w:rsid w:val="001B3758"/>
    <w:rsid w:val="001B383C"/>
    <w:rsid w:val="001B3EAC"/>
    <w:rsid w:val="001B458E"/>
    <w:rsid w:val="001B4F15"/>
    <w:rsid w:val="001C1024"/>
    <w:rsid w:val="001C14CA"/>
    <w:rsid w:val="001C328F"/>
    <w:rsid w:val="001C63B1"/>
    <w:rsid w:val="001D051F"/>
    <w:rsid w:val="001D054F"/>
    <w:rsid w:val="001D0FAB"/>
    <w:rsid w:val="001D1956"/>
    <w:rsid w:val="001D1BD8"/>
    <w:rsid w:val="001D315B"/>
    <w:rsid w:val="001D4DD7"/>
    <w:rsid w:val="001E062D"/>
    <w:rsid w:val="001E1161"/>
    <w:rsid w:val="001E2601"/>
    <w:rsid w:val="001E2EBA"/>
    <w:rsid w:val="001E424A"/>
    <w:rsid w:val="001F0D53"/>
    <w:rsid w:val="001F22AC"/>
    <w:rsid w:val="001F2FB5"/>
    <w:rsid w:val="001F4AE7"/>
    <w:rsid w:val="001F63E1"/>
    <w:rsid w:val="001F7F09"/>
    <w:rsid w:val="0020006D"/>
    <w:rsid w:val="00200AD0"/>
    <w:rsid w:val="002047C8"/>
    <w:rsid w:val="00210542"/>
    <w:rsid w:val="00211457"/>
    <w:rsid w:val="002114FF"/>
    <w:rsid w:val="00211F4F"/>
    <w:rsid w:val="00213D51"/>
    <w:rsid w:val="0021533D"/>
    <w:rsid w:val="00216507"/>
    <w:rsid w:val="00216986"/>
    <w:rsid w:val="00221181"/>
    <w:rsid w:val="00221935"/>
    <w:rsid w:val="00223612"/>
    <w:rsid w:val="00223A65"/>
    <w:rsid w:val="0022429E"/>
    <w:rsid w:val="00226898"/>
    <w:rsid w:val="00226BAD"/>
    <w:rsid w:val="00227CF2"/>
    <w:rsid w:val="00230383"/>
    <w:rsid w:val="0023154D"/>
    <w:rsid w:val="00231C9E"/>
    <w:rsid w:val="00232173"/>
    <w:rsid w:val="00232FF6"/>
    <w:rsid w:val="002338C6"/>
    <w:rsid w:val="0023492A"/>
    <w:rsid w:val="0023597B"/>
    <w:rsid w:val="0023798B"/>
    <w:rsid w:val="002423E5"/>
    <w:rsid w:val="00242B74"/>
    <w:rsid w:val="00242EB0"/>
    <w:rsid w:val="00243128"/>
    <w:rsid w:val="00243821"/>
    <w:rsid w:val="00243D2F"/>
    <w:rsid w:val="00244F43"/>
    <w:rsid w:val="0024613E"/>
    <w:rsid w:val="0024664C"/>
    <w:rsid w:val="00246DE9"/>
    <w:rsid w:val="00251367"/>
    <w:rsid w:val="00252142"/>
    <w:rsid w:val="00252CAC"/>
    <w:rsid w:val="00253D92"/>
    <w:rsid w:val="00254B8D"/>
    <w:rsid w:val="002558CB"/>
    <w:rsid w:val="00255B0C"/>
    <w:rsid w:val="00257426"/>
    <w:rsid w:val="00257BE6"/>
    <w:rsid w:val="00257D45"/>
    <w:rsid w:val="00257DDF"/>
    <w:rsid w:val="002601B0"/>
    <w:rsid w:val="00261694"/>
    <w:rsid w:val="002617A2"/>
    <w:rsid w:val="0026249E"/>
    <w:rsid w:val="00262AE0"/>
    <w:rsid w:val="00262DB1"/>
    <w:rsid w:val="00263359"/>
    <w:rsid w:val="00263E89"/>
    <w:rsid w:val="0026425F"/>
    <w:rsid w:val="00266775"/>
    <w:rsid w:val="00266C3C"/>
    <w:rsid w:val="00267C5B"/>
    <w:rsid w:val="00277AFD"/>
    <w:rsid w:val="002800EC"/>
    <w:rsid w:val="00280C3D"/>
    <w:rsid w:val="00281EAE"/>
    <w:rsid w:val="00282F84"/>
    <w:rsid w:val="0028428D"/>
    <w:rsid w:val="00285EF7"/>
    <w:rsid w:val="0028693D"/>
    <w:rsid w:val="0028739D"/>
    <w:rsid w:val="00287CE9"/>
    <w:rsid w:val="002921B4"/>
    <w:rsid w:val="002929BA"/>
    <w:rsid w:val="00293BDC"/>
    <w:rsid w:val="00295B63"/>
    <w:rsid w:val="002960AE"/>
    <w:rsid w:val="0029720C"/>
    <w:rsid w:val="00297865"/>
    <w:rsid w:val="002A0F1A"/>
    <w:rsid w:val="002A16FD"/>
    <w:rsid w:val="002A1FB5"/>
    <w:rsid w:val="002A31F7"/>
    <w:rsid w:val="002A33D0"/>
    <w:rsid w:val="002A43F1"/>
    <w:rsid w:val="002A5194"/>
    <w:rsid w:val="002A5A61"/>
    <w:rsid w:val="002A76F1"/>
    <w:rsid w:val="002A77EB"/>
    <w:rsid w:val="002A7B02"/>
    <w:rsid w:val="002B06BD"/>
    <w:rsid w:val="002B304F"/>
    <w:rsid w:val="002B54F4"/>
    <w:rsid w:val="002B5951"/>
    <w:rsid w:val="002B6788"/>
    <w:rsid w:val="002B728D"/>
    <w:rsid w:val="002C0D91"/>
    <w:rsid w:val="002C3CB7"/>
    <w:rsid w:val="002C4518"/>
    <w:rsid w:val="002C4C72"/>
    <w:rsid w:val="002D1FF6"/>
    <w:rsid w:val="002D428E"/>
    <w:rsid w:val="002D4AAA"/>
    <w:rsid w:val="002D570F"/>
    <w:rsid w:val="002D5A59"/>
    <w:rsid w:val="002D6BFE"/>
    <w:rsid w:val="002E1391"/>
    <w:rsid w:val="002E2DF7"/>
    <w:rsid w:val="002E4D26"/>
    <w:rsid w:val="002E4DD3"/>
    <w:rsid w:val="002E52D0"/>
    <w:rsid w:val="002E643C"/>
    <w:rsid w:val="002F0A79"/>
    <w:rsid w:val="002F1A77"/>
    <w:rsid w:val="002F3168"/>
    <w:rsid w:val="002F572C"/>
    <w:rsid w:val="003017FD"/>
    <w:rsid w:val="00303378"/>
    <w:rsid w:val="003039C0"/>
    <w:rsid w:val="00305566"/>
    <w:rsid w:val="00305986"/>
    <w:rsid w:val="00306E40"/>
    <w:rsid w:val="003114A2"/>
    <w:rsid w:val="00311B32"/>
    <w:rsid w:val="00313A1F"/>
    <w:rsid w:val="003150F8"/>
    <w:rsid w:val="00315904"/>
    <w:rsid w:val="00315BE3"/>
    <w:rsid w:val="0032179F"/>
    <w:rsid w:val="00322BAF"/>
    <w:rsid w:val="00323232"/>
    <w:rsid w:val="00323332"/>
    <w:rsid w:val="00324012"/>
    <w:rsid w:val="00324692"/>
    <w:rsid w:val="0032649D"/>
    <w:rsid w:val="00326837"/>
    <w:rsid w:val="003270F3"/>
    <w:rsid w:val="00327AF6"/>
    <w:rsid w:val="00330386"/>
    <w:rsid w:val="00330821"/>
    <w:rsid w:val="003335D1"/>
    <w:rsid w:val="003344B4"/>
    <w:rsid w:val="003348BA"/>
    <w:rsid w:val="0033585E"/>
    <w:rsid w:val="00340E47"/>
    <w:rsid w:val="00345114"/>
    <w:rsid w:val="003459F3"/>
    <w:rsid w:val="00350278"/>
    <w:rsid w:val="0035079A"/>
    <w:rsid w:val="00352A4F"/>
    <w:rsid w:val="00353F1B"/>
    <w:rsid w:val="00356079"/>
    <w:rsid w:val="00356D1E"/>
    <w:rsid w:val="00360F97"/>
    <w:rsid w:val="00362DB1"/>
    <w:rsid w:val="00362E24"/>
    <w:rsid w:val="0036370A"/>
    <w:rsid w:val="00366870"/>
    <w:rsid w:val="0036689A"/>
    <w:rsid w:val="00366F92"/>
    <w:rsid w:val="003729E9"/>
    <w:rsid w:val="003740A2"/>
    <w:rsid w:val="0037426D"/>
    <w:rsid w:val="00375006"/>
    <w:rsid w:val="0037508D"/>
    <w:rsid w:val="00375368"/>
    <w:rsid w:val="0037634F"/>
    <w:rsid w:val="003809E8"/>
    <w:rsid w:val="00380D9B"/>
    <w:rsid w:val="00381F2E"/>
    <w:rsid w:val="00384F77"/>
    <w:rsid w:val="00385CE5"/>
    <w:rsid w:val="00385CF3"/>
    <w:rsid w:val="0038755F"/>
    <w:rsid w:val="00392332"/>
    <w:rsid w:val="00393570"/>
    <w:rsid w:val="00395FC4"/>
    <w:rsid w:val="0039693A"/>
    <w:rsid w:val="003A1D94"/>
    <w:rsid w:val="003A4997"/>
    <w:rsid w:val="003A78FD"/>
    <w:rsid w:val="003B2419"/>
    <w:rsid w:val="003B30A6"/>
    <w:rsid w:val="003B5724"/>
    <w:rsid w:val="003B63F4"/>
    <w:rsid w:val="003B738B"/>
    <w:rsid w:val="003C0094"/>
    <w:rsid w:val="003C3D50"/>
    <w:rsid w:val="003C403A"/>
    <w:rsid w:val="003C4DFB"/>
    <w:rsid w:val="003C54B7"/>
    <w:rsid w:val="003C58AE"/>
    <w:rsid w:val="003C5F60"/>
    <w:rsid w:val="003C6124"/>
    <w:rsid w:val="003C6DE3"/>
    <w:rsid w:val="003C6E67"/>
    <w:rsid w:val="003C6EE7"/>
    <w:rsid w:val="003D15BB"/>
    <w:rsid w:val="003D39BB"/>
    <w:rsid w:val="003D4530"/>
    <w:rsid w:val="003D5342"/>
    <w:rsid w:val="003D65F4"/>
    <w:rsid w:val="003E2825"/>
    <w:rsid w:val="003E3299"/>
    <w:rsid w:val="003E3BDF"/>
    <w:rsid w:val="003E5007"/>
    <w:rsid w:val="003E51CD"/>
    <w:rsid w:val="003E533D"/>
    <w:rsid w:val="003E5DE3"/>
    <w:rsid w:val="003E67DD"/>
    <w:rsid w:val="003E6F7E"/>
    <w:rsid w:val="003E7B51"/>
    <w:rsid w:val="003F07E8"/>
    <w:rsid w:val="003F26F2"/>
    <w:rsid w:val="003F30D0"/>
    <w:rsid w:val="003F408E"/>
    <w:rsid w:val="003F548E"/>
    <w:rsid w:val="003F6ECF"/>
    <w:rsid w:val="003F7999"/>
    <w:rsid w:val="00401DA2"/>
    <w:rsid w:val="0040254E"/>
    <w:rsid w:val="00403921"/>
    <w:rsid w:val="00403A40"/>
    <w:rsid w:val="004051DA"/>
    <w:rsid w:val="0040520B"/>
    <w:rsid w:val="004052A2"/>
    <w:rsid w:val="00405488"/>
    <w:rsid w:val="00405AB2"/>
    <w:rsid w:val="00406BD6"/>
    <w:rsid w:val="004071B6"/>
    <w:rsid w:val="00410A03"/>
    <w:rsid w:val="00410C64"/>
    <w:rsid w:val="00411912"/>
    <w:rsid w:val="0041399F"/>
    <w:rsid w:val="0041404E"/>
    <w:rsid w:val="0041517F"/>
    <w:rsid w:val="0041589F"/>
    <w:rsid w:val="00421178"/>
    <w:rsid w:val="004238AA"/>
    <w:rsid w:val="00425503"/>
    <w:rsid w:val="00425CF5"/>
    <w:rsid w:val="00426F04"/>
    <w:rsid w:val="00427565"/>
    <w:rsid w:val="00430EE8"/>
    <w:rsid w:val="00435BC7"/>
    <w:rsid w:val="00442EB5"/>
    <w:rsid w:val="00443AA6"/>
    <w:rsid w:val="00443BE1"/>
    <w:rsid w:val="00443DE7"/>
    <w:rsid w:val="004442FD"/>
    <w:rsid w:val="004445BA"/>
    <w:rsid w:val="00445898"/>
    <w:rsid w:val="004467CE"/>
    <w:rsid w:val="0044723F"/>
    <w:rsid w:val="0045027D"/>
    <w:rsid w:val="0045036C"/>
    <w:rsid w:val="00450EBF"/>
    <w:rsid w:val="00451E5C"/>
    <w:rsid w:val="004529F6"/>
    <w:rsid w:val="00452C1E"/>
    <w:rsid w:val="00453232"/>
    <w:rsid w:val="0045353B"/>
    <w:rsid w:val="00455006"/>
    <w:rsid w:val="00455481"/>
    <w:rsid w:val="00462833"/>
    <w:rsid w:val="00462A28"/>
    <w:rsid w:val="00463BF2"/>
    <w:rsid w:val="00463C05"/>
    <w:rsid w:val="004641E8"/>
    <w:rsid w:val="0046430B"/>
    <w:rsid w:val="004650D6"/>
    <w:rsid w:val="004663FC"/>
    <w:rsid w:val="004676F6"/>
    <w:rsid w:val="00467A59"/>
    <w:rsid w:val="00470C2F"/>
    <w:rsid w:val="004716C9"/>
    <w:rsid w:val="00473473"/>
    <w:rsid w:val="004737E1"/>
    <w:rsid w:val="004749B4"/>
    <w:rsid w:val="00475879"/>
    <w:rsid w:val="00480A55"/>
    <w:rsid w:val="00481E22"/>
    <w:rsid w:val="0048217D"/>
    <w:rsid w:val="004829BD"/>
    <w:rsid w:val="00482F07"/>
    <w:rsid w:val="00484048"/>
    <w:rsid w:val="00484867"/>
    <w:rsid w:val="004852C7"/>
    <w:rsid w:val="00485431"/>
    <w:rsid w:val="00490208"/>
    <w:rsid w:val="00491352"/>
    <w:rsid w:val="00491368"/>
    <w:rsid w:val="0049177F"/>
    <w:rsid w:val="004919A4"/>
    <w:rsid w:val="00492254"/>
    <w:rsid w:val="0049302E"/>
    <w:rsid w:val="004930DA"/>
    <w:rsid w:val="00493A7F"/>
    <w:rsid w:val="00494F30"/>
    <w:rsid w:val="004954E8"/>
    <w:rsid w:val="004958CE"/>
    <w:rsid w:val="004959C5"/>
    <w:rsid w:val="0049754E"/>
    <w:rsid w:val="004975EC"/>
    <w:rsid w:val="004A13DD"/>
    <w:rsid w:val="004A1F68"/>
    <w:rsid w:val="004A3022"/>
    <w:rsid w:val="004A36E9"/>
    <w:rsid w:val="004A3AC0"/>
    <w:rsid w:val="004A426C"/>
    <w:rsid w:val="004A475F"/>
    <w:rsid w:val="004A4BC4"/>
    <w:rsid w:val="004A747D"/>
    <w:rsid w:val="004B0F3D"/>
    <w:rsid w:val="004B2999"/>
    <w:rsid w:val="004B4963"/>
    <w:rsid w:val="004B4E52"/>
    <w:rsid w:val="004B599B"/>
    <w:rsid w:val="004B5A1C"/>
    <w:rsid w:val="004B60BD"/>
    <w:rsid w:val="004C0C99"/>
    <w:rsid w:val="004C1E84"/>
    <w:rsid w:val="004C32E8"/>
    <w:rsid w:val="004C3A81"/>
    <w:rsid w:val="004C3B1C"/>
    <w:rsid w:val="004C489F"/>
    <w:rsid w:val="004C4A42"/>
    <w:rsid w:val="004C4B5E"/>
    <w:rsid w:val="004C5B4B"/>
    <w:rsid w:val="004C6116"/>
    <w:rsid w:val="004C6486"/>
    <w:rsid w:val="004C6568"/>
    <w:rsid w:val="004C6DE1"/>
    <w:rsid w:val="004C6EE1"/>
    <w:rsid w:val="004D0463"/>
    <w:rsid w:val="004D1AEA"/>
    <w:rsid w:val="004D20A0"/>
    <w:rsid w:val="004D2C50"/>
    <w:rsid w:val="004D32E8"/>
    <w:rsid w:val="004D4964"/>
    <w:rsid w:val="004D6B4F"/>
    <w:rsid w:val="004D75A7"/>
    <w:rsid w:val="004D7E7B"/>
    <w:rsid w:val="004E1640"/>
    <w:rsid w:val="004E286D"/>
    <w:rsid w:val="004E321D"/>
    <w:rsid w:val="004E4666"/>
    <w:rsid w:val="004E4D7D"/>
    <w:rsid w:val="004E744B"/>
    <w:rsid w:val="004E7B4B"/>
    <w:rsid w:val="004F31AE"/>
    <w:rsid w:val="004F742D"/>
    <w:rsid w:val="00500412"/>
    <w:rsid w:val="005048D4"/>
    <w:rsid w:val="00505C8E"/>
    <w:rsid w:val="00506D1B"/>
    <w:rsid w:val="00507908"/>
    <w:rsid w:val="005119A3"/>
    <w:rsid w:val="00513194"/>
    <w:rsid w:val="00514BD9"/>
    <w:rsid w:val="005154F5"/>
    <w:rsid w:val="005165FA"/>
    <w:rsid w:val="00517073"/>
    <w:rsid w:val="0052173C"/>
    <w:rsid w:val="005225D6"/>
    <w:rsid w:val="00522750"/>
    <w:rsid w:val="00523F72"/>
    <w:rsid w:val="00524150"/>
    <w:rsid w:val="005241A7"/>
    <w:rsid w:val="005245B9"/>
    <w:rsid w:val="005261A5"/>
    <w:rsid w:val="00526722"/>
    <w:rsid w:val="0053054C"/>
    <w:rsid w:val="00531661"/>
    <w:rsid w:val="00531A52"/>
    <w:rsid w:val="00531E14"/>
    <w:rsid w:val="00532347"/>
    <w:rsid w:val="00532C71"/>
    <w:rsid w:val="005338DD"/>
    <w:rsid w:val="00534152"/>
    <w:rsid w:val="00534FE7"/>
    <w:rsid w:val="005353DB"/>
    <w:rsid w:val="00535BEB"/>
    <w:rsid w:val="005377E9"/>
    <w:rsid w:val="00537D76"/>
    <w:rsid w:val="0054058F"/>
    <w:rsid w:val="00542263"/>
    <w:rsid w:val="00542A8F"/>
    <w:rsid w:val="00543F42"/>
    <w:rsid w:val="00544B3B"/>
    <w:rsid w:val="0054507A"/>
    <w:rsid w:val="005469C8"/>
    <w:rsid w:val="00547A35"/>
    <w:rsid w:val="00547A3F"/>
    <w:rsid w:val="00553700"/>
    <w:rsid w:val="00554BC6"/>
    <w:rsid w:val="00555918"/>
    <w:rsid w:val="00555D08"/>
    <w:rsid w:val="00560FB5"/>
    <w:rsid w:val="00563940"/>
    <w:rsid w:val="00564EE8"/>
    <w:rsid w:val="00565AE3"/>
    <w:rsid w:val="005667BA"/>
    <w:rsid w:val="005669D9"/>
    <w:rsid w:val="00566D39"/>
    <w:rsid w:val="005670F0"/>
    <w:rsid w:val="005677B4"/>
    <w:rsid w:val="00567FB0"/>
    <w:rsid w:val="005709E6"/>
    <w:rsid w:val="00570F82"/>
    <w:rsid w:val="00571C99"/>
    <w:rsid w:val="0057288B"/>
    <w:rsid w:val="00572974"/>
    <w:rsid w:val="0057446D"/>
    <w:rsid w:val="00574F99"/>
    <w:rsid w:val="00575DFB"/>
    <w:rsid w:val="00576CB5"/>
    <w:rsid w:val="00577CA1"/>
    <w:rsid w:val="005804BF"/>
    <w:rsid w:val="005808BF"/>
    <w:rsid w:val="005812CA"/>
    <w:rsid w:val="0058392E"/>
    <w:rsid w:val="005847B6"/>
    <w:rsid w:val="0058598E"/>
    <w:rsid w:val="00585FC4"/>
    <w:rsid w:val="00586D51"/>
    <w:rsid w:val="00586DEC"/>
    <w:rsid w:val="00587A97"/>
    <w:rsid w:val="005918B1"/>
    <w:rsid w:val="005930F9"/>
    <w:rsid w:val="00593636"/>
    <w:rsid w:val="00594DCC"/>
    <w:rsid w:val="00595EB7"/>
    <w:rsid w:val="00596440"/>
    <w:rsid w:val="00597825"/>
    <w:rsid w:val="00597EFE"/>
    <w:rsid w:val="005A05A4"/>
    <w:rsid w:val="005A0BA9"/>
    <w:rsid w:val="005A12A3"/>
    <w:rsid w:val="005A1A7C"/>
    <w:rsid w:val="005A209D"/>
    <w:rsid w:val="005A3B96"/>
    <w:rsid w:val="005A543D"/>
    <w:rsid w:val="005A5DBD"/>
    <w:rsid w:val="005A71A8"/>
    <w:rsid w:val="005A7434"/>
    <w:rsid w:val="005A9F2D"/>
    <w:rsid w:val="005B15D3"/>
    <w:rsid w:val="005B2C23"/>
    <w:rsid w:val="005B2E55"/>
    <w:rsid w:val="005B4E43"/>
    <w:rsid w:val="005B5269"/>
    <w:rsid w:val="005B79D4"/>
    <w:rsid w:val="005C056C"/>
    <w:rsid w:val="005C069C"/>
    <w:rsid w:val="005C07D3"/>
    <w:rsid w:val="005C155B"/>
    <w:rsid w:val="005C1E2D"/>
    <w:rsid w:val="005C2C02"/>
    <w:rsid w:val="005C597D"/>
    <w:rsid w:val="005C5E7F"/>
    <w:rsid w:val="005C667E"/>
    <w:rsid w:val="005C7BA8"/>
    <w:rsid w:val="005C7DAB"/>
    <w:rsid w:val="005D111D"/>
    <w:rsid w:val="005D2D32"/>
    <w:rsid w:val="005D2E8D"/>
    <w:rsid w:val="005D33A2"/>
    <w:rsid w:val="005D366A"/>
    <w:rsid w:val="005D4891"/>
    <w:rsid w:val="005D4D03"/>
    <w:rsid w:val="005D6E28"/>
    <w:rsid w:val="005D7768"/>
    <w:rsid w:val="005E3138"/>
    <w:rsid w:val="005F030F"/>
    <w:rsid w:val="005F089F"/>
    <w:rsid w:val="005F0E4B"/>
    <w:rsid w:val="005F1528"/>
    <w:rsid w:val="005F1EC6"/>
    <w:rsid w:val="005F2401"/>
    <w:rsid w:val="005F24F3"/>
    <w:rsid w:val="005F2C9B"/>
    <w:rsid w:val="005F4791"/>
    <w:rsid w:val="005F6269"/>
    <w:rsid w:val="005F6FF0"/>
    <w:rsid w:val="005F7C47"/>
    <w:rsid w:val="006006E8"/>
    <w:rsid w:val="00602817"/>
    <w:rsid w:val="006032DB"/>
    <w:rsid w:val="00604A2B"/>
    <w:rsid w:val="0060563B"/>
    <w:rsid w:val="006058A2"/>
    <w:rsid w:val="0060633E"/>
    <w:rsid w:val="006066E4"/>
    <w:rsid w:val="0060779C"/>
    <w:rsid w:val="00607CB2"/>
    <w:rsid w:val="00612062"/>
    <w:rsid w:val="00613E5C"/>
    <w:rsid w:val="0061401A"/>
    <w:rsid w:val="00614879"/>
    <w:rsid w:val="00615503"/>
    <w:rsid w:val="00615A19"/>
    <w:rsid w:val="00615B9A"/>
    <w:rsid w:val="00615DC9"/>
    <w:rsid w:val="0061612A"/>
    <w:rsid w:val="006208B5"/>
    <w:rsid w:val="006248B5"/>
    <w:rsid w:val="0062616B"/>
    <w:rsid w:val="00626447"/>
    <w:rsid w:val="00626585"/>
    <w:rsid w:val="00630C38"/>
    <w:rsid w:val="006322F9"/>
    <w:rsid w:val="00632C38"/>
    <w:rsid w:val="00633599"/>
    <w:rsid w:val="006343D6"/>
    <w:rsid w:val="0063707E"/>
    <w:rsid w:val="00637608"/>
    <w:rsid w:val="00640434"/>
    <w:rsid w:val="0064077F"/>
    <w:rsid w:val="00640EB1"/>
    <w:rsid w:val="0064319A"/>
    <w:rsid w:val="00643231"/>
    <w:rsid w:val="006432F0"/>
    <w:rsid w:val="00643D3B"/>
    <w:rsid w:val="00644258"/>
    <w:rsid w:val="0065027D"/>
    <w:rsid w:val="00650A1C"/>
    <w:rsid w:val="00655007"/>
    <w:rsid w:val="00655485"/>
    <w:rsid w:val="006579A8"/>
    <w:rsid w:val="00662952"/>
    <w:rsid w:val="00664B98"/>
    <w:rsid w:val="006666AC"/>
    <w:rsid w:val="00674EA6"/>
    <w:rsid w:val="00674F28"/>
    <w:rsid w:val="00675E84"/>
    <w:rsid w:val="00681656"/>
    <w:rsid w:val="00681784"/>
    <w:rsid w:val="00682E83"/>
    <w:rsid w:val="00683AA4"/>
    <w:rsid w:val="00684F0C"/>
    <w:rsid w:val="00687271"/>
    <w:rsid w:val="00691680"/>
    <w:rsid w:val="00691F0C"/>
    <w:rsid w:val="00692207"/>
    <w:rsid w:val="006928D5"/>
    <w:rsid w:val="0069384D"/>
    <w:rsid w:val="00695B5C"/>
    <w:rsid w:val="00696567"/>
    <w:rsid w:val="006978C9"/>
    <w:rsid w:val="006A1279"/>
    <w:rsid w:val="006A39E4"/>
    <w:rsid w:val="006A4E2B"/>
    <w:rsid w:val="006A56C8"/>
    <w:rsid w:val="006A66AE"/>
    <w:rsid w:val="006A6CFE"/>
    <w:rsid w:val="006B20DD"/>
    <w:rsid w:val="006B2932"/>
    <w:rsid w:val="006B37A0"/>
    <w:rsid w:val="006B45C5"/>
    <w:rsid w:val="006B518C"/>
    <w:rsid w:val="006C0DCD"/>
    <w:rsid w:val="006C1D19"/>
    <w:rsid w:val="006C1DC8"/>
    <w:rsid w:val="006C2CE1"/>
    <w:rsid w:val="006C33F4"/>
    <w:rsid w:val="006C3761"/>
    <w:rsid w:val="006C70F0"/>
    <w:rsid w:val="006D06BB"/>
    <w:rsid w:val="006D0D9B"/>
    <w:rsid w:val="006D0F44"/>
    <w:rsid w:val="006D3781"/>
    <w:rsid w:val="006D47F0"/>
    <w:rsid w:val="006D6FF3"/>
    <w:rsid w:val="006E0980"/>
    <w:rsid w:val="006E0F4D"/>
    <w:rsid w:val="006E1159"/>
    <w:rsid w:val="006E1F00"/>
    <w:rsid w:val="006E217D"/>
    <w:rsid w:val="006E3230"/>
    <w:rsid w:val="006E3A6E"/>
    <w:rsid w:val="006E3CBD"/>
    <w:rsid w:val="006E51C7"/>
    <w:rsid w:val="006E57F6"/>
    <w:rsid w:val="006E5E12"/>
    <w:rsid w:val="006E65A7"/>
    <w:rsid w:val="006E6D1A"/>
    <w:rsid w:val="006F09F0"/>
    <w:rsid w:val="006F262D"/>
    <w:rsid w:val="006F477E"/>
    <w:rsid w:val="006F53C4"/>
    <w:rsid w:val="006F703A"/>
    <w:rsid w:val="00701342"/>
    <w:rsid w:val="00701956"/>
    <w:rsid w:val="007021E3"/>
    <w:rsid w:val="00702734"/>
    <w:rsid w:val="007048C7"/>
    <w:rsid w:val="00705207"/>
    <w:rsid w:val="0070602F"/>
    <w:rsid w:val="007117AF"/>
    <w:rsid w:val="007118FA"/>
    <w:rsid w:val="0071258A"/>
    <w:rsid w:val="00713624"/>
    <w:rsid w:val="00716A98"/>
    <w:rsid w:val="00716EB6"/>
    <w:rsid w:val="007170FC"/>
    <w:rsid w:val="007200EA"/>
    <w:rsid w:val="00720E56"/>
    <w:rsid w:val="0072421F"/>
    <w:rsid w:val="00724D0B"/>
    <w:rsid w:val="00725729"/>
    <w:rsid w:val="00727CAF"/>
    <w:rsid w:val="007304A0"/>
    <w:rsid w:val="00732997"/>
    <w:rsid w:val="00732DF9"/>
    <w:rsid w:val="00734E31"/>
    <w:rsid w:val="00735381"/>
    <w:rsid w:val="00736835"/>
    <w:rsid w:val="00740237"/>
    <w:rsid w:val="0074043C"/>
    <w:rsid w:val="00740EA8"/>
    <w:rsid w:val="00741918"/>
    <w:rsid w:val="00741A96"/>
    <w:rsid w:val="007425FF"/>
    <w:rsid w:val="007434B4"/>
    <w:rsid w:val="00744F4C"/>
    <w:rsid w:val="007459D0"/>
    <w:rsid w:val="00745A55"/>
    <w:rsid w:val="0074617F"/>
    <w:rsid w:val="00750CAA"/>
    <w:rsid w:val="007533D8"/>
    <w:rsid w:val="007545E3"/>
    <w:rsid w:val="0075489A"/>
    <w:rsid w:val="00754ABF"/>
    <w:rsid w:val="0075669B"/>
    <w:rsid w:val="00756996"/>
    <w:rsid w:val="007571FE"/>
    <w:rsid w:val="007576EE"/>
    <w:rsid w:val="00757708"/>
    <w:rsid w:val="00760BB4"/>
    <w:rsid w:val="00763811"/>
    <w:rsid w:val="007645C8"/>
    <w:rsid w:val="00765758"/>
    <w:rsid w:val="00770679"/>
    <w:rsid w:val="00770F0B"/>
    <w:rsid w:val="00774164"/>
    <w:rsid w:val="00774DB5"/>
    <w:rsid w:val="0077538A"/>
    <w:rsid w:val="0077588B"/>
    <w:rsid w:val="00776774"/>
    <w:rsid w:val="0077765C"/>
    <w:rsid w:val="00777EC4"/>
    <w:rsid w:val="00781379"/>
    <w:rsid w:val="00783D78"/>
    <w:rsid w:val="00787A9D"/>
    <w:rsid w:val="00790113"/>
    <w:rsid w:val="00791E70"/>
    <w:rsid w:val="00791FF2"/>
    <w:rsid w:val="00792545"/>
    <w:rsid w:val="0079406C"/>
    <w:rsid w:val="00794713"/>
    <w:rsid w:val="00794E41"/>
    <w:rsid w:val="007951DB"/>
    <w:rsid w:val="00795421"/>
    <w:rsid w:val="007A1225"/>
    <w:rsid w:val="007A20D4"/>
    <w:rsid w:val="007A2395"/>
    <w:rsid w:val="007A2A76"/>
    <w:rsid w:val="007A41F4"/>
    <w:rsid w:val="007A46BD"/>
    <w:rsid w:val="007A6299"/>
    <w:rsid w:val="007A6370"/>
    <w:rsid w:val="007A6C78"/>
    <w:rsid w:val="007A78B1"/>
    <w:rsid w:val="007B0259"/>
    <w:rsid w:val="007B06C0"/>
    <w:rsid w:val="007B19B3"/>
    <w:rsid w:val="007B24B8"/>
    <w:rsid w:val="007B26DC"/>
    <w:rsid w:val="007B6521"/>
    <w:rsid w:val="007B73CE"/>
    <w:rsid w:val="007B794D"/>
    <w:rsid w:val="007C02E6"/>
    <w:rsid w:val="007C1971"/>
    <w:rsid w:val="007C6DBB"/>
    <w:rsid w:val="007C79B3"/>
    <w:rsid w:val="007D14F9"/>
    <w:rsid w:val="007D1B55"/>
    <w:rsid w:val="007D2269"/>
    <w:rsid w:val="007D59AA"/>
    <w:rsid w:val="007D7A56"/>
    <w:rsid w:val="007D7C8F"/>
    <w:rsid w:val="007E2A42"/>
    <w:rsid w:val="007E2E58"/>
    <w:rsid w:val="007E3BD0"/>
    <w:rsid w:val="007E3E97"/>
    <w:rsid w:val="007E4319"/>
    <w:rsid w:val="007E6FF4"/>
    <w:rsid w:val="007E7A6A"/>
    <w:rsid w:val="007E7B4C"/>
    <w:rsid w:val="007F0903"/>
    <w:rsid w:val="007F102C"/>
    <w:rsid w:val="007F2DE6"/>
    <w:rsid w:val="007F33E5"/>
    <w:rsid w:val="007F37C2"/>
    <w:rsid w:val="007F4E88"/>
    <w:rsid w:val="007F7737"/>
    <w:rsid w:val="007F7956"/>
    <w:rsid w:val="0080117F"/>
    <w:rsid w:val="00802090"/>
    <w:rsid w:val="00802C5C"/>
    <w:rsid w:val="00802F88"/>
    <w:rsid w:val="008032E6"/>
    <w:rsid w:val="008079EB"/>
    <w:rsid w:val="00807DD3"/>
    <w:rsid w:val="00810323"/>
    <w:rsid w:val="00813772"/>
    <w:rsid w:val="00813DAE"/>
    <w:rsid w:val="00814917"/>
    <w:rsid w:val="00814F70"/>
    <w:rsid w:val="00816691"/>
    <w:rsid w:val="0081734F"/>
    <w:rsid w:val="008239E5"/>
    <w:rsid w:val="00824802"/>
    <w:rsid w:val="00824EE8"/>
    <w:rsid w:val="00825285"/>
    <w:rsid w:val="00825575"/>
    <w:rsid w:val="00826DB2"/>
    <w:rsid w:val="00827E61"/>
    <w:rsid w:val="008310BB"/>
    <w:rsid w:val="008337AF"/>
    <w:rsid w:val="008344F6"/>
    <w:rsid w:val="0083515D"/>
    <w:rsid w:val="00836BEC"/>
    <w:rsid w:val="0083771B"/>
    <w:rsid w:val="0084266E"/>
    <w:rsid w:val="008431CF"/>
    <w:rsid w:val="0084464D"/>
    <w:rsid w:val="00850427"/>
    <w:rsid w:val="008513B6"/>
    <w:rsid w:val="0085355C"/>
    <w:rsid w:val="008536CB"/>
    <w:rsid w:val="00853D2C"/>
    <w:rsid w:val="008564F7"/>
    <w:rsid w:val="00856762"/>
    <w:rsid w:val="008568AE"/>
    <w:rsid w:val="00857514"/>
    <w:rsid w:val="00857E05"/>
    <w:rsid w:val="0086232A"/>
    <w:rsid w:val="008641D5"/>
    <w:rsid w:val="00864DA1"/>
    <w:rsid w:val="008700B1"/>
    <w:rsid w:val="00871209"/>
    <w:rsid w:val="008715FF"/>
    <w:rsid w:val="00871A6C"/>
    <w:rsid w:val="008729EC"/>
    <w:rsid w:val="00872C23"/>
    <w:rsid w:val="00873028"/>
    <w:rsid w:val="00876E4C"/>
    <w:rsid w:val="008809AB"/>
    <w:rsid w:val="00882A94"/>
    <w:rsid w:val="00883B43"/>
    <w:rsid w:val="00883F25"/>
    <w:rsid w:val="00884245"/>
    <w:rsid w:val="008846E0"/>
    <w:rsid w:val="00885075"/>
    <w:rsid w:val="0088613F"/>
    <w:rsid w:val="00887144"/>
    <w:rsid w:val="008875E8"/>
    <w:rsid w:val="00887B05"/>
    <w:rsid w:val="00887F85"/>
    <w:rsid w:val="00892662"/>
    <w:rsid w:val="00893219"/>
    <w:rsid w:val="00896D2F"/>
    <w:rsid w:val="00897541"/>
    <w:rsid w:val="008A086F"/>
    <w:rsid w:val="008A0983"/>
    <w:rsid w:val="008A366E"/>
    <w:rsid w:val="008A3CC4"/>
    <w:rsid w:val="008A58DA"/>
    <w:rsid w:val="008A680D"/>
    <w:rsid w:val="008A6C40"/>
    <w:rsid w:val="008B0510"/>
    <w:rsid w:val="008B083A"/>
    <w:rsid w:val="008B1A83"/>
    <w:rsid w:val="008B1B9D"/>
    <w:rsid w:val="008B3481"/>
    <w:rsid w:val="008B4C9A"/>
    <w:rsid w:val="008B676D"/>
    <w:rsid w:val="008B6DE2"/>
    <w:rsid w:val="008B7995"/>
    <w:rsid w:val="008B7F97"/>
    <w:rsid w:val="008C09CF"/>
    <w:rsid w:val="008C1DD9"/>
    <w:rsid w:val="008C1EEF"/>
    <w:rsid w:val="008C310D"/>
    <w:rsid w:val="008C32D4"/>
    <w:rsid w:val="008C3419"/>
    <w:rsid w:val="008C3FEA"/>
    <w:rsid w:val="008C4A74"/>
    <w:rsid w:val="008C4F22"/>
    <w:rsid w:val="008C6C0B"/>
    <w:rsid w:val="008D0EBA"/>
    <w:rsid w:val="008D0FEA"/>
    <w:rsid w:val="008D2398"/>
    <w:rsid w:val="008D40DA"/>
    <w:rsid w:val="008D53D4"/>
    <w:rsid w:val="008D6E30"/>
    <w:rsid w:val="008D7DCC"/>
    <w:rsid w:val="008E3267"/>
    <w:rsid w:val="008E5B0C"/>
    <w:rsid w:val="008E5E86"/>
    <w:rsid w:val="008E77C6"/>
    <w:rsid w:val="008F09B6"/>
    <w:rsid w:val="008F0E2C"/>
    <w:rsid w:val="008F177A"/>
    <w:rsid w:val="008F2278"/>
    <w:rsid w:val="008F26DB"/>
    <w:rsid w:val="008F3BF2"/>
    <w:rsid w:val="008F3F90"/>
    <w:rsid w:val="008F46D2"/>
    <w:rsid w:val="008F51D0"/>
    <w:rsid w:val="008F6D07"/>
    <w:rsid w:val="008F7810"/>
    <w:rsid w:val="0090026B"/>
    <w:rsid w:val="00902B7B"/>
    <w:rsid w:val="00904CC0"/>
    <w:rsid w:val="00906A2E"/>
    <w:rsid w:val="00906AD9"/>
    <w:rsid w:val="009110B9"/>
    <w:rsid w:val="00911E43"/>
    <w:rsid w:val="00913044"/>
    <w:rsid w:val="009132DB"/>
    <w:rsid w:val="0091467A"/>
    <w:rsid w:val="00916319"/>
    <w:rsid w:val="00916A09"/>
    <w:rsid w:val="009227B1"/>
    <w:rsid w:val="00923127"/>
    <w:rsid w:val="009242DC"/>
    <w:rsid w:val="00924B5F"/>
    <w:rsid w:val="00924E54"/>
    <w:rsid w:val="0092517E"/>
    <w:rsid w:val="009251A7"/>
    <w:rsid w:val="00925B4D"/>
    <w:rsid w:val="00926876"/>
    <w:rsid w:val="00926CBE"/>
    <w:rsid w:val="00926CFD"/>
    <w:rsid w:val="00927C9E"/>
    <w:rsid w:val="00930CB2"/>
    <w:rsid w:val="00931372"/>
    <w:rsid w:val="00931DB4"/>
    <w:rsid w:val="009323CB"/>
    <w:rsid w:val="00932B8F"/>
    <w:rsid w:val="00933C5B"/>
    <w:rsid w:val="009356AE"/>
    <w:rsid w:val="00935F21"/>
    <w:rsid w:val="00937940"/>
    <w:rsid w:val="00937AFC"/>
    <w:rsid w:val="00940167"/>
    <w:rsid w:val="009401BC"/>
    <w:rsid w:val="00940273"/>
    <w:rsid w:val="0094088B"/>
    <w:rsid w:val="00941A41"/>
    <w:rsid w:val="00942033"/>
    <w:rsid w:val="00942ECD"/>
    <w:rsid w:val="009442AB"/>
    <w:rsid w:val="00944C32"/>
    <w:rsid w:val="009459E4"/>
    <w:rsid w:val="009469BC"/>
    <w:rsid w:val="00947923"/>
    <w:rsid w:val="00947E89"/>
    <w:rsid w:val="00952EF3"/>
    <w:rsid w:val="00953B46"/>
    <w:rsid w:val="00954501"/>
    <w:rsid w:val="00954CB3"/>
    <w:rsid w:val="00954CD4"/>
    <w:rsid w:val="0095520F"/>
    <w:rsid w:val="00956137"/>
    <w:rsid w:val="00956ED2"/>
    <w:rsid w:val="009634F5"/>
    <w:rsid w:val="00963A76"/>
    <w:rsid w:val="00963CB7"/>
    <w:rsid w:val="00964C00"/>
    <w:rsid w:val="009679B7"/>
    <w:rsid w:val="00967D40"/>
    <w:rsid w:val="0097150A"/>
    <w:rsid w:val="00972B46"/>
    <w:rsid w:val="00974D23"/>
    <w:rsid w:val="00975378"/>
    <w:rsid w:val="00975756"/>
    <w:rsid w:val="00977E3F"/>
    <w:rsid w:val="00980485"/>
    <w:rsid w:val="00981A3D"/>
    <w:rsid w:val="0098428C"/>
    <w:rsid w:val="00984923"/>
    <w:rsid w:val="00984EA2"/>
    <w:rsid w:val="00987EDC"/>
    <w:rsid w:val="009915AB"/>
    <w:rsid w:val="00991EC7"/>
    <w:rsid w:val="009932BE"/>
    <w:rsid w:val="00994B40"/>
    <w:rsid w:val="00995AC8"/>
    <w:rsid w:val="00996DC7"/>
    <w:rsid w:val="009973F9"/>
    <w:rsid w:val="00997F6D"/>
    <w:rsid w:val="009A04F7"/>
    <w:rsid w:val="009A1D2F"/>
    <w:rsid w:val="009A26AF"/>
    <w:rsid w:val="009A5B21"/>
    <w:rsid w:val="009A6134"/>
    <w:rsid w:val="009A6BEE"/>
    <w:rsid w:val="009A724D"/>
    <w:rsid w:val="009B201E"/>
    <w:rsid w:val="009B4A52"/>
    <w:rsid w:val="009B4C1F"/>
    <w:rsid w:val="009C0E51"/>
    <w:rsid w:val="009C21F7"/>
    <w:rsid w:val="009C3A59"/>
    <w:rsid w:val="009C3ECE"/>
    <w:rsid w:val="009C57BB"/>
    <w:rsid w:val="009C6198"/>
    <w:rsid w:val="009C682B"/>
    <w:rsid w:val="009C6CA0"/>
    <w:rsid w:val="009C71F3"/>
    <w:rsid w:val="009D0997"/>
    <w:rsid w:val="009D1859"/>
    <w:rsid w:val="009D1D1B"/>
    <w:rsid w:val="009D1D2B"/>
    <w:rsid w:val="009D208E"/>
    <w:rsid w:val="009D48C9"/>
    <w:rsid w:val="009D490C"/>
    <w:rsid w:val="009D5480"/>
    <w:rsid w:val="009D568D"/>
    <w:rsid w:val="009D7239"/>
    <w:rsid w:val="009D7C53"/>
    <w:rsid w:val="009E19AF"/>
    <w:rsid w:val="009E3FFF"/>
    <w:rsid w:val="009E4029"/>
    <w:rsid w:val="009E4B65"/>
    <w:rsid w:val="009E6F0D"/>
    <w:rsid w:val="009F043C"/>
    <w:rsid w:val="009F101D"/>
    <w:rsid w:val="009F1B35"/>
    <w:rsid w:val="009F483D"/>
    <w:rsid w:val="009F4F26"/>
    <w:rsid w:val="009F5842"/>
    <w:rsid w:val="009F5BA1"/>
    <w:rsid w:val="009F602B"/>
    <w:rsid w:val="009F695C"/>
    <w:rsid w:val="009F7CF7"/>
    <w:rsid w:val="00A01070"/>
    <w:rsid w:val="00A024EE"/>
    <w:rsid w:val="00A036A7"/>
    <w:rsid w:val="00A05AF6"/>
    <w:rsid w:val="00A05BFF"/>
    <w:rsid w:val="00A07DDD"/>
    <w:rsid w:val="00A10703"/>
    <w:rsid w:val="00A1191C"/>
    <w:rsid w:val="00A13530"/>
    <w:rsid w:val="00A162C6"/>
    <w:rsid w:val="00A20F6E"/>
    <w:rsid w:val="00A23CC3"/>
    <w:rsid w:val="00A2629E"/>
    <w:rsid w:val="00A26B51"/>
    <w:rsid w:val="00A274FD"/>
    <w:rsid w:val="00A31686"/>
    <w:rsid w:val="00A31EB8"/>
    <w:rsid w:val="00A3218D"/>
    <w:rsid w:val="00A3325B"/>
    <w:rsid w:val="00A344C3"/>
    <w:rsid w:val="00A364FD"/>
    <w:rsid w:val="00A36C85"/>
    <w:rsid w:val="00A37233"/>
    <w:rsid w:val="00A40231"/>
    <w:rsid w:val="00A40996"/>
    <w:rsid w:val="00A417CE"/>
    <w:rsid w:val="00A4687B"/>
    <w:rsid w:val="00A47A66"/>
    <w:rsid w:val="00A50218"/>
    <w:rsid w:val="00A50C90"/>
    <w:rsid w:val="00A539DE"/>
    <w:rsid w:val="00A5490E"/>
    <w:rsid w:val="00A55AD3"/>
    <w:rsid w:val="00A567C2"/>
    <w:rsid w:val="00A571EE"/>
    <w:rsid w:val="00A60131"/>
    <w:rsid w:val="00A60A88"/>
    <w:rsid w:val="00A62437"/>
    <w:rsid w:val="00A62C7D"/>
    <w:rsid w:val="00A6331E"/>
    <w:rsid w:val="00A664BD"/>
    <w:rsid w:val="00A71D00"/>
    <w:rsid w:val="00A7201B"/>
    <w:rsid w:val="00A73E49"/>
    <w:rsid w:val="00A74A5D"/>
    <w:rsid w:val="00A7510D"/>
    <w:rsid w:val="00A75C28"/>
    <w:rsid w:val="00A775CB"/>
    <w:rsid w:val="00A77F1F"/>
    <w:rsid w:val="00A807B0"/>
    <w:rsid w:val="00A814D1"/>
    <w:rsid w:val="00A816B2"/>
    <w:rsid w:val="00A8264A"/>
    <w:rsid w:val="00A83BEC"/>
    <w:rsid w:val="00A84AA7"/>
    <w:rsid w:val="00A91B0C"/>
    <w:rsid w:val="00A9230E"/>
    <w:rsid w:val="00A960C6"/>
    <w:rsid w:val="00A966FA"/>
    <w:rsid w:val="00A97E28"/>
    <w:rsid w:val="00AA0437"/>
    <w:rsid w:val="00AA2AB8"/>
    <w:rsid w:val="00AA2DEE"/>
    <w:rsid w:val="00AA2E43"/>
    <w:rsid w:val="00AA4A9A"/>
    <w:rsid w:val="00AA5295"/>
    <w:rsid w:val="00AA6158"/>
    <w:rsid w:val="00AA6296"/>
    <w:rsid w:val="00AA79AC"/>
    <w:rsid w:val="00AB0AD7"/>
    <w:rsid w:val="00AB0D06"/>
    <w:rsid w:val="00AB1B09"/>
    <w:rsid w:val="00AB2537"/>
    <w:rsid w:val="00AB4ADF"/>
    <w:rsid w:val="00AB54B4"/>
    <w:rsid w:val="00AB5985"/>
    <w:rsid w:val="00AB6DC5"/>
    <w:rsid w:val="00AB7BF8"/>
    <w:rsid w:val="00AC008F"/>
    <w:rsid w:val="00AC0AF5"/>
    <w:rsid w:val="00AC28F7"/>
    <w:rsid w:val="00AC32C0"/>
    <w:rsid w:val="00AC3741"/>
    <w:rsid w:val="00AC43D5"/>
    <w:rsid w:val="00AC4651"/>
    <w:rsid w:val="00AC51D8"/>
    <w:rsid w:val="00AC52D0"/>
    <w:rsid w:val="00AC795A"/>
    <w:rsid w:val="00AD0D49"/>
    <w:rsid w:val="00AD0F8C"/>
    <w:rsid w:val="00AD12ED"/>
    <w:rsid w:val="00AD1BC2"/>
    <w:rsid w:val="00AD24B6"/>
    <w:rsid w:val="00AD2A14"/>
    <w:rsid w:val="00AD2A9D"/>
    <w:rsid w:val="00AD4541"/>
    <w:rsid w:val="00AD4E96"/>
    <w:rsid w:val="00AD6333"/>
    <w:rsid w:val="00AE00DC"/>
    <w:rsid w:val="00AE0DC1"/>
    <w:rsid w:val="00AE4D9C"/>
    <w:rsid w:val="00AE4E57"/>
    <w:rsid w:val="00AE6438"/>
    <w:rsid w:val="00AF0EB4"/>
    <w:rsid w:val="00AF28F2"/>
    <w:rsid w:val="00AF466E"/>
    <w:rsid w:val="00AF4F74"/>
    <w:rsid w:val="00AF504C"/>
    <w:rsid w:val="00AF53D8"/>
    <w:rsid w:val="00AF64E7"/>
    <w:rsid w:val="00AF7B40"/>
    <w:rsid w:val="00B00019"/>
    <w:rsid w:val="00B006ED"/>
    <w:rsid w:val="00B0093F"/>
    <w:rsid w:val="00B0274D"/>
    <w:rsid w:val="00B0418C"/>
    <w:rsid w:val="00B04DF3"/>
    <w:rsid w:val="00B05BBE"/>
    <w:rsid w:val="00B06517"/>
    <w:rsid w:val="00B0694D"/>
    <w:rsid w:val="00B06ED8"/>
    <w:rsid w:val="00B06F02"/>
    <w:rsid w:val="00B105BC"/>
    <w:rsid w:val="00B11E1B"/>
    <w:rsid w:val="00B13D8D"/>
    <w:rsid w:val="00B1488E"/>
    <w:rsid w:val="00B162C9"/>
    <w:rsid w:val="00B20882"/>
    <w:rsid w:val="00B20DFF"/>
    <w:rsid w:val="00B20F6F"/>
    <w:rsid w:val="00B217FE"/>
    <w:rsid w:val="00B222B4"/>
    <w:rsid w:val="00B22CB7"/>
    <w:rsid w:val="00B23A83"/>
    <w:rsid w:val="00B23D04"/>
    <w:rsid w:val="00B26AFF"/>
    <w:rsid w:val="00B27A89"/>
    <w:rsid w:val="00B32918"/>
    <w:rsid w:val="00B32D73"/>
    <w:rsid w:val="00B32F46"/>
    <w:rsid w:val="00B37419"/>
    <w:rsid w:val="00B37F57"/>
    <w:rsid w:val="00B419EF"/>
    <w:rsid w:val="00B43470"/>
    <w:rsid w:val="00B43567"/>
    <w:rsid w:val="00B50742"/>
    <w:rsid w:val="00B50A58"/>
    <w:rsid w:val="00B51281"/>
    <w:rsid w:val="00B5159A"/>
    <w:rsid w:val="00B5168D"/>
    <w:rsid w:val="00B51D0C"/>
    <w:rsid w:val="00B52550"/>
    <w:rsid w:val="00B536B6"/>
    <w:rsid w:val="00B5486B"/>
    <w:rsid w:val="00B557BE"/>
    <w:rsid w:val="00B55A74"/>
    <w:rsid w:val="00B56635"/>
    <w:rsid w:val="00B56BF9"/>
    <w:rsid w:val="00B56D3B"/>
    <w:rsid w:val="00B56EFC"/>
    <w:rsid w:val="00B6002B"/>
    <w:rsid w:val="00B62385"/>
    <w:rsid w:val="00B6361B"/>
    <w:rsid w:val="00B644E4"/>
    <w:rsid w:val="00B669BD"/>
    <w:rsid w:val="00B6712C"/>
    <w:rsid w:val="00B717DE"/>
    <w:rsid w:val="00B72DA9"/>
    <w:rsid w:val="00B745CB"/>
    <w:rsid w:val="00B75E35"/>
    <w:rsid w:val="00B76667"/>
    <w:rsid w:val="00B77CA2"/>
    <w:rsid w:val="00B82264"/>
    <w:rsid w:val="00B82708"/>
    <w:rsid w:val="00B8325B"/>
    <w:rsid w:val="00B83CB5"/>
    <w:rsid w:val="00B863D7"/>
    <w:rsid w:val="00B8734C"/>
    <w:rsid w:val="00B87E0D"/>
    <w:rsid w:val="00B90857"/>
    <w:rsid w:val="00B90DEE"/>
    <w:rsid w:val="00BA0CAD"/>
    <w:rsid w:val="00BA0E2A"/>
    <w:rsid w:val="00BA2F82"/>
    <w:rsid w:val="00BA417B"/>
    <w:rsid w:val="00BA48F2"/>
    <w:rsid w:val="00BA4C18"/>
    <w:rsid w:val="00BA5B46"/>
    <w:rsid w:val="00BA7BF4"/>
    <w:rsid w:val="00BA7E97"/>
    <w:rsid w:val="00BB142F"/>
    <w:rsid w:val="00BB275F"/>
    <w:rsid w:val="00BB3599"/>
    <w:rsid w:val="00BB4EE1"/>
    <w:rsid w:val="00BB50B5"/>
    <w:rsid w:val="00BB57A8"/>
    <w:rsid w:val="00BB783E"/>
    <w:rsid w:val="00BC1275"/>
    <w:rsid w:val="00BC1426"/>
    <w:rsid w:val="00BC39F0"/>
    <w:rsid w:val="00BC535B"/>
    <w:rsid w:val="00BC5BC0"/>
    <w:rsid w:val="00BC5C3C"/>
    <w:rsid w:val="00BC5CDB"/>
    <w:rsid w:val="00BC5D8D"/>
    <w:rsid w:val="00BC5DE2"/>
    <w:rsid w:val="00BC6A9D"/>
    <w:rsid w:val="00BC6CB6"/>
    <w:rsid w:val="00BC71E0"/>
    <w:rsid w:val="00BC742E"/>
    <w:rsid w:val="00BC7D85"/>
    <w:rsid w:val="00BD0267"/>
    <w:rsid w:val="00BD0AE6"/>
    <w:rsid w:val="00BD13EA"/>
    <w:rsid w:val="00BD25E5"/>
    <w:rsid w:val="00BD4CE7"/>
    <w:rsid w:val="00BD51D7"/>
    <w:rsid w:val="00BD71B6"/>
    <w:rsid w:val="00BE0590"/>
    <w:rsid w:val="00BE0920"/>
    <w:rsid w:val="00BE1098"/>
    <w:rsid w:val="00BE10CF"/>
    <w:rsid w:val="00BE15B4"/>
    <w:rsid w:val="00BE19BF"/>
    <w:rsid w:val="00BE2F6B"/>
    <w:rsid w:val="00BE2F77"/>
    <w:rsid w:val="00BE4EFF"/>
    <w:rsid w:val="00BF172D"/>
    <w:rsid w:val="00BF2202"/>
    <w:rsid w:val="00BF323B"/>
    <w:rsid w:val="00BF7E1A"/>
    <w:rsid w:val="00C01099"/>
    <w:rsid w:val="00C02144"/>
    <w:rsid w:val="00C02573"/>
    <w:rsid w:val="00C026D6"/>
    <w:rsid w:val="00C07D96"/>
    <w:rsid w:val="00C10335"/>
    <w:rsid w:val="00C1085E"/>
    <w:rsid w:val="00C12C11"/>
    <w:rsid w:val="00C137C2"/>
    <w:rsid w:val="00C141C7"/>
    <w:rsid w:val="00C17D62"/>
    <w:rsid w:val="00C17D6E"/>
    <w:rsid w:val="00C203BA"/>
    <w:rsid w:val="00C21505"/>
    <w:rsid w:val="00C21E8E"/>
    <w:rsid w:val="00C22E27"/>
    <w:rsid w:val="00C240E7"/>
    <w:rsid w:val="00C259D1"/>
    <w:rsid w:val="00C30B82"/>
    <w:rsid w:val="00C32520"/>
    <w:rsid w:val="00C32EE1"/>
    <w:rsid w:val="00C34BF7"/>
    <w:rsid w:val="00C364B7"/>
    <w:rsid w:val="00C36982"/>
    <w:rsid w:val="00C37C4D"/>
    <w:rsid w:val="00C37FDF"/>
    <w:rsid w:val="00C41179"/>
    <w:rsid w:val="00C4170F"/>
    <w:rsid w:val="00C42503"/>
    <w:rsid w:val="00C42A5B"/>
    <w:rsid w:val="00C43E2A"/>
    <w:rsid w:val="00C44606"/>
    <w:rsid w:val="00C44DED"/>
    <w:rsid w:val="00C4551E"/>
    <w:rsid w:val="00C46566"/>
    <w:rsid w:val="00C50B73"/>
    <w:rsid w:val="00C51FCB"/>
    <w:rsid w:val="00C52289"/>
    <w:rsid w:val="00C52540"/>
    <w:rsid w:val="00C54264"/>
    <w:rsid w:val="00C5466B"/>
    <w:rsid w:val="00C554A3"/>
    <w:rsid w:val="00C60C98"/>
    <w:rsid w:val="00C632D6"/>
    <w:rsid w:val="00C63B19"/>
    <w:rsid w:val="00C63DE0"/>
    <w:rsid w:val="00C65FF4"/>
    <w:rsid w:val="00C6727F"/>
    <w:rsid w:val="00C67693"/>
    <w:rsid w:val="00C71BC0"/>
    <w:rsid w:val="00C72226"/>
    <w:rsid w:val="00C72A30"/>
    <w:rsid w:val="00C75D53"/>
    <w:rsid w:val="00C7649A"/>
    <w:rsid w:val="00C76589"/>
    <w:rsid w:val="00C77CE4"/>
    <w:rsid w:val="00C801A5"/>
    <w:rsid w:val="00C8241B"/>
    <w:rsid w:val="00C82443"/>
    <w:rsid w:val="00C86B2D"/>
    <w:rsid w:val="00C92D42"/>
    <w:rsid w:val="00C92D75"/>
    <w:rsid w:val="00C932F7"/>
    <w:rsid w:val="00C93E14"/>
    <w:rsid w:val="00C94328"/>
    <w:rsid w:val="00C958FD"/>
    <w:rsid w:val="00C96BA4"/>
    <w:rsid w:val="00C97149"/>
    <w:rsid w:val="00C97512"/>
    <w:rsid w:val="00CA0D98"/>
    <w:rsid w:val="00CA151F"/>
    <w:rsid w:val="00CA1E29"/>
    <w:rsid w:val="00CA22A4"/>
    <w:rsid w:val="00CA29B2"/>
    <w:rsid w:val="00CA4B19"/>
    <w:rsid w:val="00CA6752"/>
    <w:rsid w:val="00CA7345"/>
    <w:rsid w:val="00CB0806"/>
    <w:rsid w:val="00CB0917"/>
    <w:rsid w:val="00CB1E3D"/>
    <w:rsid w:val="00CB2394"/>
    <w:rsid w:val="00CB36A6"/>
    <w:rsid w:val="00CB3DDA"/>
    <w:rsid w:val="00CB6E21"/>
    <w:rsid w:val="00CB7038"/>
    <w:rsid w:val="00CC07A3"/>
    <w:rsid w:val="00CC32A6"/>
    <w:rsid w:val="00CC3E90"/>
    <w:rsid w:val="00CC5602"/>
    <w:rsid w:val="00CC5884"/>
    <w:rsid w:val="00CC7CCB"/>
    <w:rsid w:val="00CD0EE9"/>
    <w:rsid w:val="00CD325B"/>
    <w:rsid w:val="00CD33A3"/>
    <w:rsid w:val="00CD6239"/>
    <w:rsid w:val="00CD6DF4"/>
    <w:rsid w:val="00CE2C4D"/>
    <w:rsid w:val="00CE5856"/>
    <w:rsid w:val="00CE6D0B"/>
    <w:rsid w:val="00CE7A96"/>
    <w:rsid w:val="00CF095C"/>
    <w:rsid w:val="00CF185F"/>
    <w:rsid w:val="00CF24EB"/>
    <w:rsid w:val="00CF363A"/>
    <w:rsid w:val="00CF3B64"/>
    <w:rsid w:val="00CF4833"/>
    <w:rsid w:val="00CF492C"/>
    <w:rsid w:val="00D00E78"/>
    <w:rsid w:val="00D010DD"/>
    <w:rsid w:val="00D01DC4"/>
    <w:rsid w:val="00D03FD3"/>
    <w:rsid w:val="00D053D4"/>
    <w:rsid w:val="00D05645"/>
    <w:rsid w:val="00D05A3C"/>
    <w:rsid w:val="00D06A7B"/>
    <w:rsid w:val="00D07365"/>
    <w:rsid w:val="00D078B9"/>
    <w:rsid w:val="00D079F2"/>
    <w:rsid w:val="00D107A8"/>
    <w:rsid w:val="00D11EBF"/>
    <w:rsid w:val="00D11EDD"/>
    <w:rsid w:val="00D13E89"/>
    <w:rsid w:val="00D15784"/>
    <w:rsid w:val="00D158F8"/>
    <w:rsid w:val="00D1694F"/>
    <w:rsid w:val="00D16C26"/>
    <w:rsid w:val="00D204E0"/>
    <w:rsid w:val="00D20960"/>
    <w:rsid w:val="00D22A57"/>
    <w:rsid w:val="00D234FF"/>
    <w:rsid w:val="00D24009"/>
    <w:rsid w:val="00D24B4E"/>
    <w:rsid w:val="00D26451"/>
    <w:rsid w:val="00D26C23"/>
    <w:rsid w:val="00D32710"/>
    <w:rsid w:val="00D33949"/>
    <w:rsid w:val="00D3500A"/>
    <w:rsid w:val="00D36AFF"/>
    <w:rsid w:val="00D36B1E"/>
    <w:rsid w:val="00D37B93"/>
    <w:rsid w:val="00D4030E"/>
    <w:rsid w:val="00D42F72"/>
    <w:rsid w:val="00D43294"/>
    <w:rsid w:val="00D46672"/>
    <w:rsid w:val="00D466CF"/>
    <w:rsid w:val="00D525F0"/>
    <w:rsid w:val="00D528FE"/>
    <w:rsid w:val="00D53960"/>
    <w:rsid w:val="00D54B5A"/>
    <w:rsid w:val="00D54D08"/>
    <w:rsid w:val="00D557E2"/>
    <w:rsid w:val="00D5652E"/>
    <w:rsid w:val="00D60D3C"/>
    <w:rsid w:val="00D614A2"/>
    <w:rsid w:val="00D618C2"/>
    <w:rsid w:val="00D62430"/>
    <w:rsid w:val="00D64261"/>
    <w:rsid w:val="00D64874"/>
    <w:rsid w:val="00D65409"/>
    <w:rsid w:val="00D67933"/>
    <w:rsid w:val="00D67938"/>
    <w:rsid w:val="00D70642"/>
    <w:rsid w:val="00D70E51"/>
    <w:rsid w:val="00D71A86"/>
    <w:rsid w:val="00D7210C"/>
    <w:rsid w:val="00D72339"/>
    <w:rsid w:val="00D73398"/>
    <w:rsid w:val="00D7372D"/>
    <w:rsid w:val="00D7390C"/>
    <w:rsid w:val="00D75533"/>
    <w:rsid w:val="00D761F2"/>
    <w:rsid w:val="00D76C86"/>
    <w:rsid w:val="00D77A00"/>
    <w:rsid w:val="00D80AB5"/>
    <w:rsid w:val="00D80C5F"/>
    <w:rsid w:val="00D821E6"/>
    <w:rsid w:val="00D82ECC"/>
    <w:rsid w:val="00D86D3B"/>
    <w:rsid w:val="00D87636"/>
    <w:rsid w:val="00D87AA8"/>
    <w:rsid w:val="00D87E54"/>
    <w:rsid w:val="00D9025B"/>
    <w:rsid w:val="00D906D3"/>
    <w:rsid w:val="00D90D0B"/>
    <w:rsid w:val="00D910E5"/>
    <w:rsid w:val="00D9390F"/>
    <w:rsid w:val="00D94005"/>
    <w:rsid w:val="00D94911"/>
    <w:rsid w:val="00D957F3"/>
    <w:rsid w:val="00D96B57"/>
    <w:rsid w:val="00D97A2E"/>
    <w:rsid w:val="00DA03EF"/>
    <w:rsid w:val="00DA0456"/>
    <w:rsid w:val="00DA07C7"/>
    <w:rsid w:val="00DA0CED"/>
    <w:rsid w:val="00DA1D04"/>
    <w:rsid w:val="00DA207A"/>
    <w:rsid w:val="00DA270D"/>
    <w:rsid w:val="00DA45E5"/>
    <w:rsid w:val="00DA5301"/>
    <w:rsid w:val="00DA5D9F"/>
    <w:rsid w:val="00DB0112"/>
    <w:rsid w:val="00DB01B7"/>
    <w:rsid w:val="00DB0ACC"/>
    <w:rsid w:val="00DB0B08"/>
    <w:rsid w:val="00DB17D7"/>
    <w:rsid w:val="00DB1EB7"/>
    <w:rsid w:val="00DB3B80"/>
    <w:rsid w:val="00DB4232"/>
    <w:rsid w:val="00DB5239"/>
    <w:rsid w:val="00DB564F"/>
    <w:rsid w:val="00DC09B8"/>
    <w:rsid w:val="00DC0D8A"/>
    <w:rsid w:val="00DC20FE"/>
    <w:rsid w:val="00DC2DA7"/>
    <w:rsid w:val="00DC2F78"/>
    <w:rsid w:val="00DC49E5"/>
    <w:rsid w:val="00DC5BBC"/>
    <w:rsid w:val="00DC5C66"/>
    <w:rsid w:val="00DD0792"/>
    <w:rsid w:val="00DD1E08"/>
    <w:rsid w:val="00DD4205"/>
    <w:rsid w:val="00DD4B11"/>
    <w:rsid w:val="00DD4D98"/>
    <w:rsid w:val="00DD58EC"/>
    <w:rsid w:val="00DD64CF"/>
    <w:rsid w:val="00DD6F6E"/>
    <w:rsid w:val="00DD747B"/>
    <w:rsid w:val="00DE27A8"/>
    <w:rsid w:val="00DE2FB4"/>
    <w:rsid w:val="00DE35E0"/>
    <w:rsid w:val="00DE4757"/>
    <w:rsid w:val="00DE532E"/>
    <w:rsid w:val="00DE6220"/>
    <w:rsid w:val="00DE786A"/>
    <w:rsid w:val="00DE792B"/>
    <w:rsid w:val="00DE7933"/>
    <w:rsid w:val="00DE7C15"/>
    <w:rsid w:val="00DF09CF"/>
    <w:rsid w:val="00DF0A3D"/>
    <w:rsid w:val="00DF1D3E"/>
    <w:rsid w:val="00DF2A21"/>
    <w:rsid w:val="00DF2D53"/>
    <w:rsid w:val="00DF2EF5"/>
    <w:rsid w:val="00DF5850"/>
    <w:rsid w:val="00DF60C9"/>
    <w:rsid w:val="00DF7059"/>
    <w:rsid w:val="00DF7E0E"/>
    <w:rsid w:val="00E0158F"/>
    <w:rsid w:val="00E0203C"/>
    <w:rsid w:val="00E02695"/>
    <w:rsid w:val="00E03C8D"/>
    <w:rsid w:val="00E03F77"/>
    <w:rsid w:val="00E04A7A"/>
    <w:rsid w:val="00E04D10"/>
    <w:rsid w:val="00E05221"/>
    <w:rsid w:val="00E05552"/>
    <w:rsid w:val="00E05FF6"/>
    <w:rsid w:val="00E06649"/>
    <w:rsid w:val="00E079E2"/>
    <w:rsid w:val="00E11587"/>
    <w:rsid w:val="00E129F4"/>
    <w:rsid w:val="00E12B91"/>
    <w:rsid w:val="00E131B6"/>
    <w:rsid w:val="00E13CAE"/>
    <w:rsid w:val="00E23504"/>
    <w:rsid w:val="00E24258"/>
    <w:rsid w:val="00E25245"/>
    <w:rsid w:val="00E267FD"/>
    <w:rsid w:val="00E26ACA"/>
    <w:rsid w:val="00E27A91"/>
    <w:rsid w:val="00E300C1"/>
    <w:rsid w:val="00E318B8"/>
    <w:rsid w:val="00E3526C"/>
    <w:rsid w:val="00E35463"/>
    <w:rsid w:val="00E35ACB"/>
    <w:rsid w:val="00E35C46"/>
    <w:rsid w:val="00E37749"/>
    <w:rsid w:val="00E37FC5"/>
    <w:rsid w:val="00E406BE"/>
    <w:rsid w:val="00E40C21"/>
    <w:rsid w:val="00E415B2"/>
    <w:rsid w:val="00E4214D"/>
    <w:rsid w:val="00E4365E"/>
    <w:rsid w:val="00E4488C"/>
    <w:rsid w:val="00E44EA0"/>
    <w:rsid w:val="00E45568"/>
    <w:rsid w:val="00E4676E"/>
    <w:rsid w:val="00E46A7D"/>
    <w:rsid w:val="00E46C00"/>
    <w:rsid w:val="00E50D48"/>
    <w:rsid w:val="00E52E30"/>
    <w:rsid w:val="00E55A30"/>
    <w:rsid w:val="00E55E11"/>
    <w:rsid w:val="00E560FF"/>
    <w:rsid w:val="00E566BB"/>
    <w:rsid w:val="00E56E9D"/>
    <w:rsid w:val="00E572CF"/>
    <w:rsid w:val="00E57B49"/>
    <w:rsid w:val="00E61AD8"/>
    <w:rsid w:val="00E62302"/>
    <w:rsid w:val="00E62B30"/>
    <w:rsid w:val="00E6310C"/>
    <w:rsid w:val="00E63E55"/>
    <w:rsid w:val="00E65107"/>
    <w:rsid w:val="00E72041"/>
    <w:rsid w:val="00E73D58"/>
    <w:rsid w:val="00E7435A"/>
    <w:rsid w:val="00E75812"/>
    <w:rsid w:val="00E7609C"/>
    <w:rsid w:val="00E76C80"/>
    <w:rsid w:val="00E832AE"/>
    <w:rsid w:val="00E857F6"/>
    <w:rsid w:val="00E903DD"/>
    <w:rsid w:val="00E90C59"/>
    <w:rsid w:val="00E90F3D"/>
    <w:rsid w:val="00E919D2"/>
    <w:rsid w:val="00E91F70"/>
    <w:rsid w:val="00E91F95"/>
    <w:rsid w:val="00E9273A"/>
    <w:rsid w:val="00E932C3"/>
    <w:rsid w:val="00E94C26"/>
    <w:rsid w:val="00E95DF4"/>
    <w:rsid w:val="00E98EDB"/>
    <w:rsid w:val="00EA1A41"/>
    <w:rsid w:val="00EA347C"/>
    <w:rsid w:val="00EA3A48"/>
    <w:rsid w:val="00EA4D1B"/>
    <w:rsid w:val="00EA682D"/>
    <w:rsid w:val="00EA7D53"/>
    <w:rsid w:val="00EB0146"/>
    <w:rsid w:val="00EB0587"/>
    <w:rsid w:val="00EB1F87"/>
    <w:rsid w:val="00EB47FE"/>
    <w:rsid w:val="00EB6EF7"/>
    <w:rsid w:val="00EB74A4"/>
    <w:rsid w:val="00EC00DB"/>
    <w:rsid w:val="00EC2EA6"/>
    <w:rsid w:val="00EC332C"/>
    <w:rsid w:val="00EC3D38"/>
    <w:rsid w:val="00EC3E0C"/>
    <w:rsid w:val="00EC4604"/>
    <w:rsid w:val="00EC5273"/>
    <w:rsid w:val="00EC52F6"/>
    <w:rsid w:val="00EC5DCD"/>
    <w:rsid w:val="00EC6F65"/>
    <w:rsid w:val="00EC787B"/>
    <w:rsid w:val="00ED2421"/>
    <w:rsid w:val="00ED360D"/>
    <w:rsid w:val="00ED3D34"/>
    <w:rsid w:val="00ED423A"/>
    <w:rsid w:val="00ED4867"/>
    <w:rsid w:val="00ED4CF0"/>
    <w:rsid w:val="00EE4926"/>
    <w:rsid w:val="00EE5C19"/>
    <w:rsid w:val="00EE5E01"/>
    <w:rsid w:val="00EE63F1"/>
    <w:rsid w:val="00EE6BE9"/>
    <w:rsid w:val="00EF171F"/>
    <w:rsid w:val="00EF2743"/>
    <w:rsid w:val="00EF2F95"/>
    <w:rsid w:val="00EF4D6C"/>
    <w:rsid w:val="00EF5269"/>
    <w:rsid w:val="00EF555C"/>
    <w:rsid w:val="00EF711F"/>
    <w:rsid w:val="00EF7A86"/>
    <w:rsid w:val="00F0261D"/>
    <w:rsid w:val="00F053E8"/>
    <w:rsid w:val="00F074EF"/>
    <w:rsid w:val="00F07ACA"/>
    <w:rsid w:val="00F10B5A"/>
    <w:rsid w:val="00F10F97"/>
    <w:rsid w:val="00F1126E"/>
    <w:rsid w:val="00F12AC1"/>
    <w:rsid w:val="00F14087"/>
    <w:rsid w:val="00F142E1"/>
    <w:rsid w:val="00F219BA"/>
    <w:rsid w:val="00F21ADD"/>
    <w:rsid w:val="00F23CB8"/>
    <w:rsid w:val="00F257ED"/>
    <w:rsid w:val="00F278F4"/>
    <w:rsid w:val="00F3004E"/>
    <w:rsid w:val="00F30A43"/>
    <w:rsid w:val="00F31B34"/>
    <w:rsid w:val="00F31D84"/>
    <w:rsid w:val="00F32318"/>
    <w:rsid w:val="00F3237D"/>
    <w:rsid w:val="00F32559"/>
    <w:rsid w:val="00F33040"/>
    <w:rsid w:val="00F35134"/>
    <w:rsid w:val="00F35A86"/>
    <w:rsid w:val="00F438D5"/>
    <w:rsid w:val="00F439BA"/>
    <w:rsid w:val="00F4417F"/>
    <w:rsid w:val="00F4576F"/>
    <w:rsid w:val="00F45CB6"/>
    <w:rsid w:val="00F46566"/>
    <w:rsid w:val="00F468A9"/>
    <w:rsid w:val="00F46A90"/>
    <w:rsid w:val="00F50C66"/>
    <w:rsid w:val="00F512F2"/>
    <w:rsid w:val="00F52BB2"/>
    <w:rsid w:val="00F52D36"/>
    <w:rsid w:val="00F53FBF"/>
    <w:rsid w:val="00F54305"/>
    <w:rsid w:val="00F54508"/>
    <w:rsid w:val="00F54A6D"/>
    <w:rsid w:val="00F5531D"/>
    <w:rsid w:val="00F55654"/>
    <w:rsid w:val="00F5756B"/>
    <w:rsid w:val="00F604EB"/>
    <w:rsid w:val="00F613EA"/>
    <w:rsid w:val="00F614CA"/>
    <w:rsid w:val="00F61766"/>
    <w:rsid w:val="00F61C5F"/>
    <w:rsid w:val="00F61CC4"/>
    <w:rsid w:val="00F62186"/>
    <w:rsid w:val="00F625CF"/>
    <w:rsid w:val="00F639FC"/>
    <w:rsid w:val="00F703C4"/>
    <w:rsid w:val="00F70C36"/>
    <w:rsid w:val="00F72BB3"/>
    <w:rsid w:val="00F72F01"/>
    <w:rsid w:val="00F735E9"/>
    <w:rsid w:val="00F737F3"/>
    <w:rsid w:val="00F74102"/>
    <w:rsid w:val="00F74B16"/>
    <w:rsid w:val="00F74FD1"/>
    <w:rsid w:val="00F7759F"/>
    <w:rsid w:val="00F80EC1"/>
    <w:rsid w:val="00F83945"/>
    <w:rsid w:val="00F83B7E"/>
    <w:rsid w:val="00F84FCC"/>
    <w:rsid w:val="00F85EE9"/>
    <w:rsid w:val="00F86221"/>
    <w:rsid w:val="00F90834"/>
    <w:rsid w:val="00F91690"/>
    <w:rsid w:val="00F918FA"/>
    <w:rsid w:val="00F91A8E"/>
    <w:rsid w:val="00F92994"/>
    <w:rsid w:val="00F94FC5"/>
    <w:rsid w:val="00F9524F"/>
    <w:rsid w:val="00F9684B"/>
    <w:rsid w:val="00F96FDC"/>
    <w:rsid w:val="00F975B5"/>
    <w:rsid w:val="00FA0967"/>
    <w:rsid w:val="00FA260F"/>
    <w:rsid w:val="00FA3A41"/>
    <w:rsid w:val="00FA6216"/>
    <w:rsid w:val="00FB06C6"/>
    <w:rsid w:val="00FB2E7F"/>
    <w:rsid w:val="00FB38C7"/>
    <w:rsid w:val="00FB3AE7"/>
    <w:rsid w:val="00FB4031"/>
    <w:rsid w:val="00FB624A"/>
    <w:rsid w:val="00FB7A45"/>
    <w:rsid w:val="00FC03AA"/>
    <w:rsid w:val="00FC1697"/>
    <w:rsid w:val="00FC3C61"/>
    <w:rsid w:val="00FC52D4"/>
    <w:rsid w:val="00FC74B1"/>
    <w:rsid w:val="00FD0B6B"/>
    <w:rsid w:val="00FD0CCA"/>
    <w:rsid w:val="00FD149C"/>
    <w:rsid w:val="00FD2400"/>
    <w:rsid w:val="00FD48AB"/>
    <w:rsid w:val="00FD48FA"/>
    <w:rsid w:val="00FD5A9B"/>
    <w:rsid w:val="00FD7962"/>
    <w:rsid w:val="00FD7FC9"/>
    <w:rsid w:val="00FE0D5A"/>
    <w:rsid w:val="00FE1EB7"/>
    <w:rsid w:val="00FE2926"/>
    <w:rsid w:val="00FE2DF5"/>
    <w:rsid w:val="00FE30A3"/>
    <w:rsid w:val="00FE5726"/>
    <w:rsid w:val="00FE643C"/>
    <w:rsid w:val="00FE67C6"/>
    <w:rsid w:val="00FF0151"/>
    <w:rsid w:val="00FF0AFD"/>
    <w:rsid w:val="00FF3E80"/>
    <w:rsid w:val="00FF3F36"/>
    <w:rsid w:val="00FF3FDC"/>
    <w:rsid w:val="00FF44F7"/>
    <w:rsid w:val="00FF581E"/>
    <w:rsid w:val="00FF5897"/>
    <w:rsid w:val="00FF5FF9"/>
    <w:rsid w:val="00FF6EA4"/>
    <w:rsid w:val="00FFC1E0"/>
    <w:rsid w:val="01121376"/>
    <w:rsid w:val="011FB742"/>
    <w:rsid w:val="012C3754"/>
    <w:rsid w:val="0151ACF2"/>
    <w:rsid w:val="01C63119"/>
    <w:rsid w:val="01F8B3A9"/>
    <w:rsid w:val="02208255"/>
    <w:rsid w:val="023AB540"/>
    <w:rsid w:val="0254E454"/>
    <w:rsid w:val="02551725"/>
    <w:rsid w:val="02F21B72"/>
    <w:rsid w:val="03075CF0"/>
    <w:rsid w:val="0310EF20"/>
    <w:rsid w:val="0329AE04"/>
    <w:rsid w:val="035CFD1F"/>
    <w:rsid w:val="03B4D941"/>
    <w:rsid w:val="03BC75E4"/>
    <w:rsid w:val="0411C99D"/>
    <w:rsid w:val="0440E601"/>
    <w:rsid w:val="0470E40D"/>
    <w:rsid w:val="04734C85"/>
    <w:rsid w:val="0474B74C"/>
    <w:rsid w:val="047C7A23"/>
    <w:rsid w:val="0489104B"/>
    <w:rsid w:val="048B9C2A"/>
    <w:rsid w:val="048C00D1"/>
    <w:rsid w:val="04A109B8"/>
    <w:rsid w:val="04B84374"/>
    <w:rsid w:val="04FD6D34"/>
    <w:rsid w:val="05157BD1"/>
    <w:rsid w:val="0517B41C"/>
    <w:rsid w:val="05CE2206"/>
    <w:rsid w:val="05E42DCD"/>
    <w:rsid w:val="0604ED8C"/>
    <w:rsid w:val="065C8BAB"/>
    <w:rsid w:val="06BFD2B9"/>
    <w:rsid w:val="06C103EB"/>
    <w:rsid w:val="06CDBADA"/>
    <w:rsid w:val="06FD4406"/>
    <w:rsid w:val="0760CC54"/>
    <w:rsid w:val="0762CF2A"/>
    <w:rsid w:val="076301FB"/>
    <w:rsid w:val="078DBA6C"/>
    <w:rsid w:val="07AA55CF"/>
    <w:rsid w:val="07BBB74A"/>
    <w:rsid w:val="07F24CAE"/>
    <w:rsid w:val="080C9868"/>
    <w:rsid w:val="0847FFCB"/>
    <w:rsid w:val="0885BAAE"/>
    <w:rsid w:val="08965375"/>
    <w:rsid w:val="08D64028"/>
    <w:rsid w:val="08DCA995"/>
    <w:rsid w:val="091FA604"/>
    <w:rsid w:val="09219151"/>
    <w:rsid w:val="09F4B0F4"/>
    <w:rsid w:val="09F5EE53"/>
    <w:rsid w:val="0A3D985F"/>
    <w:rsid w:val="0A9A0B45"/>
    <w:rsid w:val="0AB46197"/>
    <w:rsid w:val="0AD601CA"/>
    <w:rsid w:val="0B587E89"/>
    <w:rsid w:val="0B765241"/>
    <w:rsid w:val="0BB9EAAC"/>
    <w:rsid w:val="0C1E62EC"/>
    <w:rsid w:val="0C3AA511"/>
    <w:rsid w:val="0C3E13D1"/>
    <w:rsid w:val="0C473EB6"/>
    <w:rsid w:val="0CD05D79"/>
    <w:rsid w:val="0CED2BAD"/>
    <w:rsid w:val="0D5F201E"/>
    <w:rsid w:val="0D6E4BF2"/>
    <w:rsid w:val="0D7712D6"/>
    <w:rsid w:val="0D79DC12"/>
    <w:rsid w:val="0D8BD1C8"/>
    <w:rsid w:val="0DF55C22"/>
    <w:rsid w:val="0E4A90E4"/>
    <w:rsid w:val="0E609CAB"/>
    <w:rsid w:val="0E701F51"/>
    <w:rsid w:val="0E7D682C"/>
    <w:rsid w:val="0F1DF178"/>
    <w:rsid w:val="0F3D3DB6"/>
    <w:rsid w:val="0F804AD6"/>
    <w:rsid w:val="0F8269B8"/>
    <w:rsid w:val="0FDD3B32"/>
    <w:rsid w:val="0FE56526"/>
    <w:rsid w:val="102467C8"/>
    <w:rsid w:val="102A5C15"/>
    <w:rsid w:val="103F23BC"/>
    <w:rsid w:val="108373C9"/>
    <w:rsid w:val="109BB90E"/>
    <w:rsid w:val="10A38C92"/>
    <w:rsid w:val="11893E1E"/>
    <w:rsid w:val="11B00F9C"/>
    <w:rsid w:val="12009B91"/>
    <w:rsid w:val="1211296C"/>
    <w:rsid w:val="1211FD0C"/>
    <w:rsid w:val="121D8D2C"/>
    <w:rsid w:val="1245C551"/>
    <w:rsid w:val="126BC53F"/>
    <w:rsid w:val="128228D3"/>
    <w:rsid w:val="12825BFC"/>
    <w:rsid w:val="12CF4D8D"/>
    <w:rsid w:val="12F3202A"/>
    <w:rsid w:val="1320F75F"/>
    <w:rsid w:val="132A3883"/>
    <w:rsid w:val="13319026"/>
    <w:rsid w:val="1360CDE7"/>
    <w:rsid w:val="1368A16B"/>
    <w:rsid w:val="1371ED13"/>
    <w:rsid w:val="138DC0D1"/>
    <w:rsid w:val="13976797"/>
    <w:rsid w:val="13EFA95B"/>
    <w:rsid w:val="141C740C"/>
    <w:rsid w:val="1437AAD2"/>
    <w:rsid w:val="147B5079"/>
    <w:rsid w:val="15040F67"/>
    <w:rsid w:val="150CC63B"/>
    <w:rsid w:val="15486BA1"/>
    <w:rsid w:val="15B1E0E1"/>
    <w:rsid w:val="15C6B225"/>
    <w:rsid w:val="15F64AF0"/>
    <w:rsid w:val="160E118C"/>
    <w:rsid w:val="1623A281"/>
    <w:rsid w:val="162B0327"/>
    <w:rsid w:val="163E0EFE"/>
    <w:rsid w:val="1655275D"/>
    <w:rsid w:val="1682C884"/>
    <w:rsid w:val="1684FE2B"/>
    <w:rsid w:val="168AD876"/>
    <w:rsid w:val="16922E84"/>
    <w:rsid w:val="1696F623"/>
    <w:rsid w:val="16CC84D0"/>
    <w:rsid w:val="16ED186B"/>
    <w:rsid w:val="170D3134"/>
    <w:rsid w:val="1788685E"/>
    <w:rsid w:val="178AE5F5"/>
    <w:rsid w:val="1796F6F7"/>
    <w:rsid w:val="17B5BFEF"/>
    <w:rsid w:val="1817E5E2"/>
    <w:rsid w:val="184AE8C8"/>
    <w:rsid w:val="188A17BC"/>
    <w:rsid w:val="18A19F1A"/>
    <w:rsid w:val="18A3F33C"/>
    <w:rsid w:val="18A8E698"/>
    <w:rsid w:val="18E85D4B"/>
    <w:rsid w:val="1925EFBD"/>
    <w:rsid w:val="195E9870"/>
    <w:rsid w:val="1966BB09"/>
    <w:rsid w:val="1989DDA9"/>
    <w:rsid w:val="19BE972B"/>
    <w:rsid w:val="1A14EF95"/>
    <w:rsid w:val="1A2A233E"/>
    <w:rsid w:val="1A7CFC00"/>
    <w:rsid w:val="1AA7783B"/>
    <w:rsid w:val="1ACBD7B8"/>
    <w:rsid w:val="1B36EB27"/>
    <w:rsid w:val="1B7DE4EC"/>
    <w:rsid w:val="1B8260B3"/>
    <w:rsid w:val="1B960597"/>
    <w:rsid w:val="1BCF31F6"/>
    <w:rsid w:val="1C999DC9"/>
    <w:rsid w:val="1CB3A976"/>
    <w:rsid w:val="1D1E90D5"/>
    <w:rsid w:val="1D324632"/>
    <w:rsid w:val="1D5A4B86"/>
    <w:rsid w:val="1DB4468A"/>
    <w:rsid w:val="1EE06E4C"/>
    <w:rsid w:val="1F5E84A3"/>
    <w:rsid w:val="1F673E59"/>
    <w:rsid w:val="1F698749"/>
    <w:rsid w:val="1F8DEA9D"/>
    <w:rsid w:val="1FDF7A6D"/>
    <w:rsid w:val="1FEB22FA"/>
    <w:rsid w:val="2007BD2A"/>
    <w:rsid w:val="2017A5AA"/>
    <w:rsid w:val="2049F569"/>
    <w:rsid w:val="204C5DE1"/>
    <w:rsid w:val="2063FE58"/>
    <w:rsid w:val="207290A0"/>
    <w:rsid w:val="208B5119"/>
    <w:rsid w:val="209A7D0D"/>
    <w:rsid w:val="20BE1F81"/>
    <w:rsid w:val="210B481F"/>
    <w:rsid w:val="21203ADC"/>
    <w:rsid w:val="21380178"/>
    <w:rsid w:val="214FC814"/>
    <w:rsid w:val="2164CC29"/>
    <w:rsid w:val="2167C181"/>
    <w:rsid w:val="216C7774"/>
    <w:rsid w:val="21C3A896"/>
    <w:rsid w:val="21DB6CF0"/>
    <w:rsid w:val="21F149BD"/>
    <w:rsid w:val="2223CC4D"/>
    <w:rsid w:val="222DF663"/>
    <w:rsid w:val="2245D882"/>
    <w:rsid w:val="224E6764"/>
    <w:rsid w:val="225096FE"/>
    <w:rsid w:val="22779C5C"/>
    <w:rsid w:val="229A1547"/>
    <w:rsid w:val="22AFBD01"/>
    <w:rsid w:val="22B4E800"/>
    <w:rsid w:val="22DD3555"/>
    <w:rsid w:val="22E21853"/>
    <w:rsid w:val="2386671B"/>
    <w:rsid w:val="23C25198"/>
    <w:rsid w:val="23DF4E40"/>
    <w:rsid w:val="23FA53CA"/>
    <w:rsid w:val="2427514C"/>
    <w:rsid w:val="2440376E"/>
    <w:rsid w:val="24558951"/>
    <w:rsid w:val="2459D3DC"/>
    <w:rsid w:val="252DD815"/>
    <w:rsid w:val="2575377C"/>
    <w:rsid w:val="258CCB47"/>
    <w:rsid w:val="25A72D2C"/>
    <w:rsid w:val="25AA2C21"/>
    <w:rsid w:val="262E6D69"/>
    <w:rsid w:val="26304CF4"/>
    <w:rsid w:val="2648E1A6"/>
    <w:rsid w:val="265972F7"/>
    <w:rsid w:val="26630527"/>
    <w:rsid w:val="26A56C60"/>
    <w:rsid w:val="26AF1326"/>
    <w:rsid w:val="26C7FEF0"/>
    <w:rsid w:val="270486D0"/>
    <w:rsid w:val="2717A6D7"/>
    <w:rsid w:val="271C262E"/>
    <w:rsid w:val="2750DE65"/>
    <w:rsid w:val="27C2D2D6"/>
    <w:rsid w:val="27C2FA14"/>
    <w:rsid w:val="27DAEFAA"/>
    <w:rsid w:val="27F31FBF"/>
    <w:rsid w:val="280A597B"/>
    <w:rsid w:val="284F833B"/>
    <w:rsid w:val="286791D8"/>
    <w:rsid w:val="28993F87"/>
    <w:rsid w:val="28F65721"/>
    <w:rsid w:val="290127C1"/>
    <w:rsid w:val="29AEA1B2"/>
    <w:rsid w:val="29F9C154"/>
    <w:rsid w:val="29FEAA18"/>
    <w:rsid w:val="2A0121FA"/>
    <w:rsid w:val="2A1319F2"/>
    <w:rsid w:val="2A1F3BDA"/>
    <w:rsid w:val="2A29274E"/>
    <w:rsid w:val="2AB2E25B"/>
    <w:rsid w:val="2AB4E531"/>
    <w:rsid w:val="2AFA0EF1"/>
    <w:rsid w:val="2B71559F"/>
    <w:rsid w:val="2B75D166"/>
    <w:rsid w:val="2BB196C5"/>
    <w:rsid w:val="2BBADF1A"/>
    <w:rsid w:val="2BD2D887"/>
    <w:rsid w:val="2BF1B2F6"/>
    <w:rsid w:val="2C2EBF9C"/>
    <w:rsid w:val="2C43C664"/>
    <w:rsid w:val="2C5EE547"/>
    <w:rsid w:val="2D37E909"/>
    <w:rsid w:val="2D64F5F5"/>
    <w:rsid w:val="2D922648"/>
    <w:rsid w:val="2DBF23CA"/>
    <w:rsid w:val="2E06779E"/>
    <w:rsid w:val="2E2817D1"/>
    <w:rsid w:val="2E4B2D4D"/>
    <w:rsid w:val="2E68BA37"/>
    <w:rsid w:val="2E95907B"/>
    <w:rsid w:val="2E9A0C42"/>
    <w:rsid w:val="2EA6B6ED"/>
    <w:rsid w:val="2EC28DFD"/>
    <w:rsid w:val="2EC63D39"/>
    <w:rsid w:val="2EE1DC7D"/>
    <w:rsid w:val="2F12893B"/>
    <w:rsid w:val="2F1A4F71"/>
    <w:rsid w:val="2F66D22D"/>
    <w:rsid w:val="2F6C246A"/>
    <w:rsid w:val="2F9954BD"/>
    <w:rsid w:val="30363C64"/>
    <w:rsid w:val="308A5FC1"/>
    <w:rsid w:val="30C96263"/>
    <w:rsid w:val="30E3B8B5"/>
    <w:rsid w:val="30FB4C80"/>
    <w:rsid w:val="31209E92"/>
    <w:rsid w:val="3138477A"/>
    <w:rsid w:val="3140B3A9"/>
    <w:rsid w:val="319CA6EB"/>
    <w:rsid w:val="31B586AB"/>
    <w:rsid w:val="31B762DF"/>
    <w:rsid w:val="31C2FCFD"/>
    <w:rsid w:val="31FEE984"/>
    <w:rsid w:val="320F5CEE"/>
    <w:rsid w:val="325E0F87"/>
    <w:rsid w:val="3270077F"/>
    <w:rsid w:val="328B6718"/>
    <w:rsid w:val="32C287C7"/>
    <w:rsid w:val="32CFF865"/>
    <w:rsid w:val="32D47FBF"/>
    <w:rsid w:val="3360A007"/>
    <w:rsid w:val="33640970"/>
    <w:rsid w:val="33799A65"/>
    <w:rsid w:val="33D5CB10"/>
    <w:rsid w:val="33D8C494"/>
    <w:rsid w:val="3464E3ED"/>
    <w:rsid w:val="34796C94"/>
    <w:rsid w:val="34BB381F"/>
    <w:rsid w:val="34DB5425"/>
    <w:rsid w:val="34FC7068"/>
    <w:rsid w:val="350225A3"/>
    <w:rsid w:val="350E10E1"/>
    <w:rsid w:val="350FA6BA"/>
    <w:rsid w:val="354D3BB7"/>
    <w:rsid w:val="358B423A"/>
    <w:rsid w:val="3597DB58"/>
    <w:rsid w:val="359B8A94"/>
    <w:rsid w:val="35A82F40"/>
    <w:rsid w:val="35E62338"/>
    <w:rsid w:val="36297386"/>
    <w:rsid w:val="363BB9E6"/>
    <w:rsid w:val="3642DF26"/>
    <w:rsid w:val="3653BEE6"/>
    <w:rsid w:val="366E1538"/>
    <w:rsid w:val="367C4E8A"/>
    <w:rsid w:val="3685055E"/>
    <w:rsid w:val="368DA96F"/>
    <w:rsid w:val="36B2E3EE"/>
    <w:rsid w:val="36D909D3"/>
    <w:rsid w:val="36D9F592"/>
    <w:rsid w:val="36E97D9E"/>
    <w:rsid w:val="3711D354"/>
    <w:rsid w:val="3741BF62"/>
    <w:rsid w:val="375985FE"/>
    <w:rsid w:val="37717F6B"/>
    <w:rsid w:val="37CD6680"/>
    <w:rsid w:val="37FD3D4E"/>
    <w:rsid w:val="38155DF9"/>
    <w:rsid w:val="3815C39B"/>
    <w:rsid w:val="382A94DF"/>
    <w:rsid w:val="382D8A37"/>
    <w:rsid w:val="384D6C58"/>
    <w:rsid w:val="387C94E9"/>
    <w:rsid w:val="38BC3D72"/>
    <w:rsid w:val="38FB89B4"/>
    <w:rsid w:val="392D5165"/>
    <w:rsid w:val="39602793"/>
    <w:rsid w:val="3962DAB0"/>
    <w:rsid w:val="39651FC1"/>
    <w:rsid w:val="39711E86"/>
    <w:rsid w:val="3975B888"/>
    <w:rsid w:val="397717B9"/>
    <w:rsid w:val="397D192E"/>
    <w:rsid w:val="39D1E933"/>
    <w:rsid w:val="39D4DE8B"/>
    <w:rsid w:val="39E90C2A"/>
    <w:rsid w:val="3A26E689"/>
    <w:rsid w:val="3A3F2E72"/>
    <w:rsid w:val="3A5F473B"/>
    <w:rsid w:val="3A6A72C8"/>
    <w:rsid w:val="3ABFDB40"/>
    <w:rsid w:val="3AD55366"/>
    <w:rsid w:val="3AFDA1B6"/>
    <w:rsid w:val="3B281CBE"/>
    <w:rsid w:val="3B39FE77"/>
    <w:rsid w:val="3B69FBE9"/>
    <w:rsid w:val="3C2A349A"/>
    <w:rsid w:val="3C5239EE"/>
    <w:rsid w:val="3CAF2A4A"/>
    <w:rsid w:val="3D6A99C7"/>
    <w:rsid w:val="3D9CB9F2"/>
    <w:rsid w:val="3E171755"/>
    <w:rsid w:val="3E287F04"/>
    <w:rsid w:val="3E6D9E58"/>
    <w:rsid w:val="3E6FFE7A"/>
    <w:rsid w:val="3E72193A"/>
    <w:rsid w:val="3E8219D3"/>
    <w:rsid w:val="3EBA4FFC"/>
    <w:rsid w:val="3EC4A624"/>
    <w:rsid w:val="3ED02DC4"/>
    <w:rsid w:val="3EE86484"/>
    <w:rsid w:val="3EFC1525"/>
    <w:rsid w:val="3F00150B"/>
    <w:rsid w:val="3F10ED58"/>
    <w:rsid w:val="3F347333"/>
    <w:rsid w:val="3FB85F9C"/>
    <w:rsid w:val="3FD36526"/>
    <w:rsid w:val="3FFE7502"/>
    <w:rsid w:val="400AC89C"/>
    <w:rsid w:val="401CD7DC"/>
    <w:rsid w:val="4075B118"/>
    <w:rsid w:val="40C1F282"/>
    <w:rsid w:val="410A3E9E"/>
    <w:rsid w:val="413B14C8"/>
    <w:rsid w:val="413E9803"/>
    <w:rsid w:val="416A3EC3"/>
    <w:rsid w:val="41923680"/>
    <w:rsid w:val="41982790"/>
    <w:rsid w:val="41C05534"/>
    <w:rsid w:val="42328453"/>
    <w:rsid w:val="42387D86"/>
    <w:rsid w:val="42899592"/>
    <w:rsid w:val="42C9F348"/>
    <w:rsid w:val="42E03375"/>
    <w:rsid w:val="42EA09CF"/>
    <w:rsid w:val="433D3901"/>
    <w:rsid w:val="434A2BF1"/>
    <w:rsid w:val="4351C244"/>
    <w:rsid w:val="43596634"/>
    <w:rsid w:val="439C0B70"/>
    <w:rsid w:val="439E73E8"/>
    <w:rsid w:val="43B66D55"/>
    <w:rsid w:val="43D74002"/>
    <w:rsid w:val="43E3A1DC"/>
    <w:rsid w:val="43F86EEC"/>
    <w:rsid w:val="44021747"/>
    <w:rsid w:val="44103588"/>
    <w:rsid w:val="44B5D6A7"/>
    <w:rsid w:val="44E3DFB2"/>
    <w:rsid w:val="44E439C1"/>
    <w:rsid w:val="44EB9A67"/>
    <w:rsid w:val="4515BE9D"/>
    <w:rsid w:val="45A2B898"/>
    <w:rsid w:val="45CDC874"/>
    <w:rsid w:val="45EC2B4E"/>
    <w:rsid w:val="4648FF9E"/>
    <w:rsid w:val="467DA110"/>
    <w:rsid w:val="46A083BB"/>
    <w:rsid w:val="46A43525"/>
    <w:rsid w:val="46A622CB"/>
    <w:rsid w:val="46BDB696"/>
    <w:rsid w:val="46C5714B"/>
    <w:rsid w:val="46D87D22"/>
    <w:rsid w:val="47316447"/>
    <w:rsid w:val="474C69D1"/>
    <w:rsid w:val="47A093EF"/>
    <w:rsid w:val="47E828AF"/>
    <w:rsid w:val="4835721F"/>
    <w:rsid w:val="486A5D27"/>
    <w:rsid w:val="487FEE1C"/>
    <w:rsid w:val="48BFDACF"/>
    <w:rsid w:val="48D586D5"/>
    <w:rsid w:val="48F94333"/>
    <w:rsid w:val="49A32C39"/>
    <w:rsid w:val="49B51B2E"/>
    <w:rsid w:val="49F78CFF"/>
    <w:rsid w:val="4A13FFF1"/>
    <w:rsid w:val="4A569CD7"/>
    <w:rsid w:val="4A6EA1D7"/>
    <w:rsid w:val="4AA2F46C"/>
    <w:rsid w:val="4B1FBB56"/>
    <w:rsid w:val="4B701E64"/>
    <w:rsid w:val="4B79611D"/>
    <w:rsid w:val="4B9A669B"/>
    <w:rsid w:val="4BB95FDE"/>
    <w:rsid w:val="4BEB558E"/>
    <w:rsid w:val="4C2C73D5"/>
    <w:rsid w:val="4C724E14"/>
    <w:rsid w:val="4C78285F"/>
    <w:rsid w:val="4CE57BEF"/>
    <w:rsid w:val="4CE994C2"/>
    <w:rsid w:val="4CF33B88"/>
    <w:rsid w:val="4D20390A"/>
    <w:rsid w:val="4D60A89F"/>
    <w:rsid w:val="4D652FF9"/>
    <w:rsid w:val="4DC16E93"/>
    <w:rsid w:val="4DDB712E"/>
    <w:rsid w:val="4DFC3224"/>
    <w:rsid w:val="4F1690D8"/>
    <w:rsid w:val="4F2291A9"/>
    <w:rsid w:val="4FE0D21C"/>
    <w:rsid w:val="4FE6DF38"/>
    <w:rsid w:val="4FF898B8"/>
    <w:rsid w:val="50690525"/>
    <w:rsid w:val="50E43C4F"/>
    <w:rsid w:val="512BF5C5"/>
    <w:rsid w:val="5140C709"/>
    <w:rsid w:val="514F8F2F"/>
    <w:rsid w:val="5159DFFC"/>
    <w:rsid w:val="515DB8A4"/>
    <w:rsid w:val="515E4584"/>
    <w:rsid w:val="51706A6C"/>
    <w:rsid w:val="517A2DD8"/>
    <w:rsid w:val="518785B1"/>
    <w:rsid w:val="51897616"/>
    <w:rsid w:val="51A57C9C"/>
    <w:rsid w:val="51B6825A"/>
    <w:rsid w:val="51E98F56"/>
    <w:rsid w:val="51EC2249"/>
    <w:rsid w:val="51FB9476"/>
    <w:rsid w:val="51FFC72D"/>
    <w:rsid w:val="52259D9B"/>
    <w:rsid w:val="52C28EFA"/>
    <w:rsid w:val="52EB6AC4"/>
    <w:rsid w:val="530599D8"/>
    <w:rsid w:val="534AD5A4"/>
    <w:rsid w:val="535213D9"/>
    <w:rsid w:val="53C5F92D"/>
    <w:rsid w:val="541B786A"/>
    <w:rsid w:val="54318431"/>
    <w:rsid w:val="5492C9B0"/>
    <w:rsid w:val="54B7EC33"/>
    <w:rsid w:val="54F44200"/>
    <w:rsid w:val="5506B65F"/>
    <w:rsid w:val="5551325C"/>
    <w:rsid w:val="5562294F"/>
    <w:rsid w:val="556603A0"/>
    <w:rsid w:val="55B99646"/>
    <w:rsid w:val="55DD7D1F"/>
    <w:rsid w:val="560081A4"/>
    <w:rsid w:val="56149DCE"/>
    <w:rsid w:val="5629924D"/>
    <w:rsid w:val="56B61F77"/>
    <w:rsid w:val="56CBB06C"/>
    <w:rsid w:val="5723968C"/>
    <w:rsid w:val="573FDA84"/>
    <w:rsid w:val="57588FBA"/>
    <w:rsid w:val="57FB8B41"/>
    <w:rsid w:val="581EEE9F"/>
    <w:rsid w:val="584BB950"/>
    <w:rsid w:val="58803FB1"/>
    <w:rsid w:val="58C1B93A"/>
    <w:rsid w:val="5931B56D"/>
    <w:rsid w:val="599DDF57"/>
    <w:rsid w:val="59BAA631"/>
    <w:rsid w:val="59C5236D"/>
    <w:rsid w:val="59D0B1F8"/>
    <w:rsid w:val="59E6BB84"/>
    <w:rsid w:val="59F028B1"/>
    <w:rsid w:val="59F171B7"/>
    <w:rsid w:val="5A64643B"/>
    <w:rsid w:val="5A78D052"/>
    <w:rsid w:val="5A93D569"/>
    <w:rsid w:val="5AAD8816"/>
    <w:rsid w:val="5AC39572"/>
    <w:rsid w:val="5AEFEC12"/>
    <w:rsid w:val="5B4837F6"/>
    <w:rsid w:val="5B4F5355"/>
    <w:rsid w:val="5BB76D95"/>
    <w:rsid w:val="5BBADF68"/>
    <w:rsid w:val="5C31BECB"/>
    <w:rsid w:val="5C658BF6"/>
    <w:rsid w:val="5C6ADE33"/>
    <w:rsid w:val="5C8572E9"/>
    <w:rsid w:val="5C97E748"/>
    <w:rsid w:val="5C9A76FE"/>
    <w:rsid w:val="5CC3348D"/>
    <w:rsid w:val="5CC92DC0"/>
    <w:rsid w:val="5CF9536B"/>
    <w:rsid w:val="5D148033"/>
    <w:rsid w:val="5D5627BB"/>
    <w:rsid w:val="5D6CA99B"/>
    <w:rsid w:val="5D914479"/>
    <w:rsid w:val="5DBBFEAA"/>
    <w:rsid w:val="5DCDA13A"/>
    <w:rsid w:val="5E27696D"/>
    <w:rsid w:val="5E2C946C"/>
    <w:rsid w:val="5E910CAC"/>
    <w:rsid w:val="5E9D0B71"/>
    <w:rsid w:val="5EBC11F0"/>
    <w:rsid w:val="5F03011D"/>
    <w:rsid w:val="5F14F915"/>
    <w:rsid w:val="5FA44FF5"/>
    <w:rsid w:val="5FB546E8"/>
    <w:rsid w:val="5FF12500"/>
    <w:rsid w:val="60014051"/>
    <w:rsid w:val="600AE717"/>
    <w:rsid w:val="6030C9B2"/>
    <w:rsid w:val="6062C339"/>
    <w:rsid w:val="60A36F9D"/>
    <w:rsid w:val="60BFB395"/>
    <w:rsid w:val="60D0AA88"/>
    <w:rsid w:val="60DB022F"/>
    <w:rsid w:val="611B9868"/>
    <w:rsid w:val="611CA3F1"/>
    <w:rsid w:val="6136FA43"/>
    <w:rsid w:val="614BA449"/>
    <w:rsid w:val="614BFE58"/>
    <w:rsid w:val="61831F07"/>
    <w:rsid w:val="6190B407"/>
    <w:rsid w:val="619B1874"/>
    <w:rsid w:val="61AB572C"/>
    <w:rsid w:val="61F23A2C"/>
    <w:rsid w:val="61FD563B"/>
    <w:rsid w:val="623C6A2E"/>
    <w:rsid w:val="6269CA70"/>
    <w:rsid w:val="627E9BB4"/>
    <w:rsid w:val="62B2D784"/>
    <w:rsid w:val="62CBADF6"/>
    <w:rsid w:val="630A75A3"/>
    <w:rsid w:val="6325CA08"/>
    <w:rsid w:val="63351303"/>
    <w:rsid w:val="635CF5EB"/>
    <w:rsid w:val="63B1C5F0"/>
    <w:rsid w:val="63CEEA5C"/>
    <w:rsid w:val="63FE7794"/>
    <w:rsid w:val="641B26F4"/>
    <w:rsid w:val="6430EABA"/>
    <w:rsid w:val="64631240"/>
    <w:rsid w:val="64754A31"/>
    <w:rsid w:val="648D2ACF"/>
    <w:rsid w:val="64CD2990"/>
    <w:rsid w:val="64E44C87"/>
    <w:rsid w:val="65527F15"/>
    <w:rsid w:val="655BDCCB"/>
    <w:rsid w:val="6561F47F"/>
    <w:rsid w:val="657923A3"/>
    <w:rsid w:val="65842A20"/>
    <w:rsid w:val="658A938D"/>
    <w:rsid w:val="65D2C96A"/>
    <w:rsid w:val="66220AC4"/>
    <w:rsid w:val="66437826"/>
    <w:rsid w:val="6661D6B4"/>
    <w:rsid w:val="668F4F08"/>
    <w:rsid w:val="66AB7C3B"/>
    <w:rsid w:val="66C01CA2"/>
    <w:rsid w:val="66EE2177"/>
    <w:rsid w:val="66F39BBE"/>
    <w:rsid w:val="67061AE4"/>
    <w:rsid w:val="672574F7"/>
    <w:rsid w:val="6742C061"/>
    <w:rsid w:val="674A84F3"/>
    <w:rsid w:val="677BCFF7"/>
    <w:rsid w:val="677CD4B2"/>
    <w:rsid w:val="6783EBC2"/>
    <w:rsid w:val="680BED8F"/>
    <w:rsid w:val="689312B0"/>
    <w:rsid w:val="68CA843A"/>
    <w:rsid w:val="68CC4CE4"/>
    <w:rsid w:val="68DA9F8B"/>
    <w:rsid w:val="68F4CE9F"/>
    <w:rsid w:val="696B3ED7"/>
    <w:rsid w:val="69816163"/>
    <w:rsid w:val="69B2DC41"/>
    <w:rsid w:val="69DB04FC"/>
    <w:rsid w:val="69E633B2"/>
    <w:rsid w:val="6A0D0A16"/>
    <w:rsid w:val="6A306D74"/>
    <w:rsid w:val="6A4BFD4E"/>
    <w:rsid w:val="6A9E7FD8"/>
    <w:rsid w:val="6AEE6F9C"/>
    <w:rsid w:val="6AF87ADC"/>
    <w:rsid w:val="6AFDFFEA"/>
    <w:rsid w:val="6B0E86A3"/>
    <w:rsid w:val="6B6BE739"/>
    <w:rsid w:val="6BE6E0FA"/>
    <w:rsid w:val="6C11F0D6"/>
    <w:rsid w:val="6C4B2669"/>
    <w:rsid w:val="6CA8C547"/>
    <w:rsid w:val="6CDC4893"/>
    <w:rsid w:val="6D0999AD"/>
    <w:rsid w:val="6D45CA5E"/>
    <w:rsid w:val="6D49A306"/>
    <w:rsid w:val="6D6C6EEC"/>
    <w:rsid w:val="6DF50A73"/>
    <w:rsid w:val="6E372816"/>
    <w:rsid w:val="6E6253F6"/>
    <w:rsid w:val="6ECB7724"/>
    <w:rsid w:val="6F3D6B95"/>
    <w:rsid w:val="6F7D3785"/>
    <w:rsid w:val="6F8289C2"/>
    <w:rsid w:val="6FC03636"/>
    <w:rsid w:val="6FFBAC08"/>
    <w:rsid w:val="6FFCEEAC"/>
    <w:rsid w:val="7045518F"/>
    <w:rsid w:val="708DA9D8"/>
    <w:rsid w:val="70B2BEA6"/>
    <w:rsid w:val="70B7A865"/>
    <w:rsid w:val="70CCEDBA"/>
    <w:rsid w:val="70CD535C"/>
    <w:rsid w:val="70F2DC22"/>
    <w:rsid w:val="71293A71"/>
    <w:rsid w:val="71A0CAB5"/>
    <w:rsid w:val="71B1F95F"/>
    <w:rsid w:val="71EC70D0"/>
    <w:rsid w:val="7219FD74"/>
    <w:rsid w:val="724F8E14"/>
    <w:rsid w:val="7274A7B0"/>
    <w:rsid w:val="728F30D3"/>
    <w:rsid w:val="72A434E8"/>
    <w:rsid w:val="72D2EBAA"/>
    <w:rsid w:val="72E0FD11"/>
    <w:rsid w:val="72E7DEA4"/>
    <w:rsid w:val="7330B27C"/>
    <w:rsid w:val="7344E01B"/>
    <w:rsid w:val="738FFFBD"/>
    <w:rsid w:val="739B0263"/>
    <w:rsid w:val="73E85617"/>
    <w:rsid w:val="7446794E"/>
    <w:rsid w:val="744F9D1F"/>
    <w:rsid w:val="745AD4B1"/>
    <w:rsid w:val="7463A9E7"/>
    <w:rsid w:val="7492DD10"/>
    <w:rsid w:val="749DAF89"/>
    <w:rsid w:val="74B05B8B"/>
    <w:rsid w:val="74C28073"/>
    <w:rsid w:val="74CC43DF"/>
    <w:rsid w:val="7566BA0B"/>
    <w:rsid w:val="75816695"/>
    <w:rsid w:val="7586088B"/>
    <w:rsid w:val="75B10337"/>
    <w:rsid w:val="7614A501"/>
    <w:rsid w:val="76233FA9"/>
    <w:rsid w:val="76261A04"/>
    <w:rsid w:val="762E8F18"/>
    <w:rsid w:val="763D4DFA"/>
    <w:rsid w:val="7659013B"/>
    <w:rsid w:val="76B67040"/>
    <w:rsid w:val="76DA6872"/>
    <w:rsid w:val="771D9B9D"/>
    <w:rsid w:val="77556233"/>
    <w:rsid w:val="776D8E71"/>
    <w:rsid w:val="77839A38"/>
    <w:rsid w:val="77A49423"/>
    <w:rsid w:val="77A8859A"/>
    <w:rsid w:val="78346FEC"/>
    <w:rsid w:val="785BE8FC"/>
    <w:rsid w:val="78781AE6"/>
    <w:rsid w:val="78CF0526"/>
    <w:rsid w:val="78F85E97"/>
    <w:rsid w:val="79023B95"/>
    <w:rsid w:val="790262D3"/>
    <w:rsid w:val="795A48F3"/>
    <w:rsid w:val="79A6FA97"/>
    <w:rsid w:val="7A08357E"/>
    <w:rsid w:val="7A1DC673"/>
    <w:rsid w:val="7A3297B7"/>
    <w:rsid w:val="7AEB777E"/>
    <w:rsid w:val="7B6441EC"/>
    <w:rsid w:val="7B841FE7"/>
    <w:rsid w:val="7BAF5701"/>
    <w:rsid w:val="7BB3D2C8"/>
    <w:rsid w:val="7BFA8CE2"/>
    <w:rsid w:val="7C0C148C"/>
    <w:rsid w:val="7C177141"/>
    <w:rsid w:val="7C4C5B4E"/>
    <w:rsid w:val="7C83CB74"/>
    <w:rsid w:val="7CFD47C9"/>
    <w:rsid w:val="7DC89181"/>
    <w:rsid w:val="7DE328E9"/>
    <w:rsid w:val="7DE76F9D"/>
    <w:rsid w:val="7DFDB20C"/>
    <w:rsid w:val="7E15AB79"/>
    <w:rsid w:val="7E876D19"/>
    <w:rsid w:val="7EA1695C"/>
    <w:rsid w:val="7ED1B645"/>
    <w:rsid w:val="7EEF3A86"/>
    <w:rsid w:val="7F05E19C"/>
    <w:rsid w:val="7F09839C"/>
    <w:rsid w:val="7F299C65"/>
    <w:rsid w:val="7F48A2E4"/>
    <w:rsid w:val="7F7D7E82"/>
    <w:rsid w:val="7F9747F4"/>
    <w:rsid w:val="7FAE1271"/>
    <w:rsid w:val="7FB7A1FD"/>
    <w:rsid w:val="7FCF8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6B2E0"/>
  <w15:chartTrackingRefBased/>
  <w15:docId w15:val="{E4F9E4ED-23A4-4BE8-AADF-127BFB20D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F04"/>
  </w:style>
  <w:style w:type="paragraph" w:styleId="Heading1">
    <w:name w:val="heading 1"/>
    <w:basedOn w:val="Normal"/>
    <w:next w:val="Normal"/>
    <w:link w:val="Heading1Char"/>
    <w:uiPriority w:val="9"/>
    <w:qFormat/>
    <w:rsid w:val="00926CF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C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C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A66AC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C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C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255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CF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CF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CF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CF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CFD"/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26CFD"/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CFD"/>
    <w:rPr>
      <w:rFonts w:asciiTheme="majorHAnsi" w:eastAsiaTheme="majorEastAsia" w:hAnsiTheme="majorHAnsi" w:cstheme="majorBidi"/>
      <w:color w:val="243255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CFD"/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CFD"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26CFD"/>
    <w:pPr>
      <w:spacing w:line="240" w:lineRule="auto"/>
    </w:pPr>
    <w:rPr>
      <w:b/>
      <w:bCs/>
      <w:color w:val="4A66AC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26CFD"/>
    <w:pPr>
      <w:pBdr>
        <w:bottom w:val="single" w:sz="8" w:space="4" w:color="4A66A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26CFD"/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CFD"/>
    <w:pPr>
      <w:numPr>
        <w:ilvl w:val="1"/>
      </w:numPr>
    </w:pPr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26CFD"/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26CFD"/>
    <w:rPr>
      <w:b/>
      <w:bCs/>
    </w:rPr>
  </w:style>
  <w:style w:type="character" w:styleId="Emphasis">
    <w:name w:val="Emphasis"/>
    <w:basedOn w:val="DefaultParagraphFont"/>
    <w:uiPriority w:val="20"/>
    <w:qFormat/>
    <w:rsid w:val="00926CFD"/>
    <w:rPr>
      <w:i/>
      <w:iCs/>
    </w:rPr>
  </w:style>
  <w:style w:type="paragraph" w:styleId="NoSpacing">
    <w:name w:val="No Spacing"/>
    <w:uiPriority w:val="1"/>
    <w:qFormat/>
    <w:rsid w:val="00926CF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26CF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26CF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CFD"/>
    <w:pPr>
      <w:pBdr>
        <w:bottom w:val="single" w:sz="4" w:space="4" w:color="4A66AC" w:themeColor="accent1"/>
      </w:pBdr>
      <w:spacing w:before="200" w:after="280"/>
      <w:ind w:left="936" w:right="936"/>
    </w:pPr>
    <w:rPr>
      <w:b/>
      <w:bCs/>
      <w:i/>
      <w:iCs/>
      <w:color w:val="4A66A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CFD"/>
    <w:rPr>
      <w:b/>
      <w:bCs/>
      <w:i/>
      <w:iCs/>
      <w:color w:val="4A66AC" w:themeColor="accent1"/>
    </w:rPr>
  </w:style>
  <w:style w:type="character" w:styleId="SubtleEmphasis">
    <w:name w:val="Subtle Emphasis"/>
    <w:basedOn w:val="DefaultParagraphFont"/>
    <w:uiPriority w:val="19"/>
    <w:qFormat/>
    <w:rsid w:val="00926CF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26CFD"/>
    <w:rPr>
      <w:b/>
      <w:bCs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926CFD"/>
    <w:rPr>
      <w:smallCaps/>
      <w:color w:val="629DD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26CFD"/>
    <w:rPr>
      <w:b/>
      <w:bCs/>
      <w:smallCaps/>
      <w:color w:val="629DD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26CFD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26CFD"/>
    <w:pPr>
      <w:outlineLvl w:val="9"/>
    </w:pPr>
  </w:style>
  <w:style w:type="paragraph" w:styleId="ListParagraph">
    <w:name w:val="List Paragraph"/>
    <w:basedOn w:val="Normal"/>
    <w:uiPriority w:val="34"/>
    <w:qFormat/>
    <w:rsid w:val="00926CF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926CF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26CFD"/>
    <w:rPr>
      <w:color w:val="9454C3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7347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73473"/>
    <w:pPr>
      <w:spacing w:after="100" w:line="259" w:lineRule="auto"/>
      <w:ind w:left="440"/>
    </w:pPr>
    <w:rPr>
      <w:rFonts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304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304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304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4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4A0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2C4C72"/>
  </w:style>
  <w:style w:type="character" w:customStyle="1" w:styleId="eop">
    <w:name w:val="eop"/>
    <w:basedOn w:val="DefaultParagraphFont"/>
    <w:rsid w:val="005119A3"/>
  </w:style>
  <w:style w:type="character" w:styleId="UnresolvedMention">
    <w:name w:val="Unresolved Mention"/>
    <w:basedOn w:val="DefaultParagraphFont"/>
    <w:uiPriority w:val="99"/>
    <w:semiHidden/>
    <w:unhideWhenUsed/>
    <w:rsid w:val="008B348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B34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B3481"/>
    <w:rPr>
      <w:color w:val="3EBBF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2545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2545"/>
    <w:rPr>
      <w:rFonts w:ascii="Consolas" w:hAnsi="Consolas" w:cs="Consolas"/>
      <w:sz w:val="20"/>
      <w:szCs w:val="20"/>
    </w:rPr>
  </w:style>
  <w:style w:type="table" w:styleId="GridTable1Light-Accent1">
    <w:name w:val="Grid Table 1 Light Accent 1"/>
    <w:basedOn w:val="TableNormal"/>
    <w:uiPriority w:val="46"/>
    <w:rsid w:val="001E424A"/>
    <w:pPr>
      <w:spacing w:after="0" w:line="240" w:lineRule="auto"/>
    </w:pPr>
    <w:tblPr>
      <w:tblStyleRowBandSize w:val="1"/>
      <w:tblStyleColBandSize w:val="1"/>
      <w:tblBorders>
        <w:top w:val="single" w:sz="4" w:space="0" w:color="B5C0DF" w:themeColor="accent1" w:themeTint="66"/>
        <w:left w:val="single" w:sz="4" w:space="0" w:color="B5C0DF" w:themeColor="accent1" w:themeTint="66"/>
        <w:bottom w:val="single" w:sz="4" w:space="0" w:color="B5C0DF" w:themeColor="accent1" w:themeTint="66"/>
        <w:right w:val="single" w:sz="4" w:space="0" w:color="B5C0DF" w:themeColor="accent1" w:themeTint="66"/>
        <w:insideH w:val="single" w:sz="4" w:space="0" w:color="B5C0DF" w:themeColor="accent1" w:themeTint="66"/>
        <w:insideV w:val="single" w:sz="4" w:space="0" w:color="B5C0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1E424A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GridTable5Dark-Accent2">
    <w:name w:val="Grid Table 5 Dark Accent 2"/>
    <w:basedOn w:val="TableNormal"/>
    <w:uiPriority w:val="50"/>
    <w:rsid w:val="001E42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paragraph" w:styleId="Revision">
    <w:name w:val="Revision"/>
    <w:hidden/>
    <w:uiPriority w:val="99"/>
    <w:semiHidden/>
    <w:rsid w:val="000548D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0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microsoft.com/office/2016/09/relationships/commentsIds" Target="commentsId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microsoft.com/office/2011/relationships/commentsExtended" Target="commentsExtended.xml"/><Relationship Id="rId19" Type="http://schemas.openxmlformats.org/officeDocument/2006/relationships/hyperlink" Target="https://www.vic.gov.au/brand-victoria-using-our-logos" TargetMode="External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comments" Target="comment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www.vic.gov.au/brand-victoria-fonts" TargetMode="External"/><Relationship Id="rId43" Type="http://schemas.openxmlformats.org/officeDocument/2006/relationships/image" Target="media/image29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microsoft.com/office/2018/08/relationships/commentsExtensible" Target="commentsExtensible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0" Type="http://schemas.openxmlformats.org/officeDocument/2006/relationships/image" Target="media/image7.jp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C8491B1E7C9340AA6C1A201E2E1954" ma:contentTypeVersion="8" ma:contentTypeDescription="Create a new document." ma:contentTypeScope="" ma:versionID="08334ad3827df19e88ea5eb849f9f62d">
  <xsd:schema xmlns:xsd="http://www.w3.org/2001/XMLSchema" xmlns:xs="http://www.w3.org/2001/XMLSchema" xmlns:p="http://schemas.microsoft.com/office/2006/metadata/properties" xmlns:ns2="6df274e3-23b4-4b80-84e4-56bc22e209d4" xmlns:ns3="2ea5f775-ed24-46bc-9f18-67083e4aa040" targetNamespace="http://schemas.microsoft.com/office/2006/metadata/properties" ma:root="true" ma:fieldsID="c22eaa7da7d9e098f79b657f8a7b7bb5" ns2:_="" ns3:_="">
    <xsd:import namespace="6df274e3-23b4-4b80-84e4-56bc22e209d4"/>
    <xsd:import namespace="2ea5f775-ed24-46bc-9f18-67083e4aa040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f274e3-23b4-4b80-84e4-56bc22e209d4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d7fcee89-5a73-4a7b-ac3d-7e05f09405f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a5f775-ed24-46bc-9f18-67083e4aa040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f7f4ac4-828a-4f12-a89d-bef5d01387eb}" ma:internalName="TaxCatchAll" ma:showField="CatchAllData" ma:web="2ea5f775-ed24-46bc-9f18-67083e4aa0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df274e3-23b4-4b80-84e4-56bc22e209d4">
      <Terms xmlns="http://schemas.microsoft.com/office/infopath/2007/PartnerControls"/>
    </lcf76f155ced4ddcb4097134ff3c332f>
    <TaxCatchAll xmlns="2ea5f775-ed24-46bc-9f18-67083e4aa04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9E81D2-60DD-4A1A-BFAE-AB38055FCF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f274e3-23b4-4b80-84e4-56bc22e209d4"/>
    <ds:schemaRef ds:uri="2ea5f775-ed24-46bc-9f18-67083e4aa0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83746A-D97B-492B-ACF0-589C824EFA1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69B1D1A-8A2D-4175-9544-7428507D2C23}">
  <ds:schemaRefs>
    <ds:schemaRef ds:uri="http://schemas.microsoft.com/office/2006/documentManagement/types"/>
    <ds:schemaRef ds:uri="http://purl.org/dc/dcmitype/"/>
    <ds:schemaRef ds:uri="6df274e3-23b4-4b80-84e4-56bc22e209d4"/>
    <ds:schemaRef ds:uri="http://purl.org/dc/elements/1.1/"/>
    <ds:schemaRef ds:uri="http://purl.org/dc/terms/"/>
    <ds:schemaRef ds:uri="http://www.w3.org/XML/1998/namespace"/>
    <ds:schemaRef ds:uri="2ea5f775-ed24-46bc-9f18-67083e4aa040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</ds:schemaRefs>
</ds:datastoreItem>
</file>

<file path=customXml/itemProps4.xml><?xml version="1.0" encoding="utf-8"?>
<ds:datastoreItem xmlns:ds="http://schemas.openxmlformats.org/officeDocument/2006/customXml" ds:itemID="{97BFC0C5-027A-416A-A3F7-54943AFAA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35</Pages>
  <Words>4564</Words>
  <Characters>26018</Characters>
  <Application>Microsoft Office Word</Application>
  <DocSecurity>0</DocSecurity>
  <Lines>216</Lines>
  <Paragraphs>61</Paragraphs>
  <ScaleCrop>false</ScaleCrop>
  <Company>Griffith University</Company>
  <LinksUpToDate>false</LinksUpToDate>
  <CharactersWithSpaces>30521</CharactersWithSpaces>
  <SharedDoc>false</SharedDoc>
  <HLinks>
    <vt:vector size="162" baseType="variant">
      <vt:variant>
        <vt:i4>7929917</vt:i4>
      </vt:variant>
      <vt:variant>
        <vt:i4>171</vt:i4>
      </vt:variant>
      <vt:variant>
        <vt:i4>0</vt:i4>
      </vt:variant>
      <vt:variant>
        <vt:i4>5</vt:i4>
      </vt:variant>
      <vt:variant>
        <vt:lpwstr>https://www.vic.gov.au/brand-victoria-fonts</vt:lpwstr>
      </vt:variant>
      <vt:variant>
        <vt:lpwstr/>
      </vt:variant>
      <vt:variant>
        <vt:i4>655448</vt:i4>
      </vt:variant>
      <vt:variant>
        <vt:i4>159</vt:i4>
      </vt:variant>
      <vt:variant>
        <vt:i4>0</vt:i4>
      </vt:variant>
      <vt:variant>
        <vt:i4>5</vt:i4>
      </vt:variant>
      <vt:variant>
        <vt:lpwstr>https://www.vic.gov.au/brand-victoria-using-our-logos</vt:lpwstr>
      </vt:variant>
      <vt:variant>
        <vt:lpwstr/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_Toc112943618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_Toc112943617</vt:lpwstr>
      </vt:variant>
      <vt:variant>
        <vt:i4>1900593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_Toc112943616</vt:lpwstr>
      </vt:variant>
      <vt:variant>
        <vt:i4>1900593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_Toc112943615</vt:lpwstr>
      </vt:variant>
      <vt:variant>
        <vt:i4>1900593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_Toc112943614</vt:lpwstr>
      </vt:variant>
      <vt:variant>
        <vt:i4>1900593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_Toc112943613</vt:lpwstr>
      </vt:variant>
      <vt:variant>
        <vt:i4>1900593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_Toc112943612</vt:lpwstr>
      </vt:variant>
      <vt:variant>
        <vt:i4>1900593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_Toc112943611</vt:lpwstr>
      </vt:variant>
      <vt:variant>
        <vt:i4>1900593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_Toc112943610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_Toc112943609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_Toc112943608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_Toc112943607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_Toc112943606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_Toc112943605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_Toc112943604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_Toc112943603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_Toc112943602</vt:lpwstr>
      </vt:variant>
      <vt:variant>
        <vt:i4>1835057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_Toc112943601</vt:lpwstr>
      </vt:variant>
      <vt:variant>
        <vt:i4>1835057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_Toc112943600</vt:lpwstr>
      </vt:variant>
      <vt:variant>
        <vt:i4>1376306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_Toc112943599</vt:lpwstr>
      </vt:variant>
      <vt:variant>
        <vt:i4>1376306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_Toc112943598</vt:lpwstr>
      </vt:variant>
      <vt:variant>
        <vt:i4>1376306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_Toc112943597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_Toc112943596</vt:lpwstr>
      </vt:variant>
      <vt:variant>
        <vt:i4>1376306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_Toc112943595</vt:lpwstr>
      </vt:variant>
      <vt:variant>
        <vt:i4>1376306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_Toc112943594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Gervase Tuxworth</dc:creator>
  <cp:keywords/>
  <dc:description/>
  <cp:lastModifiedBy>Juniper Lethbridge</cp:lastModifiedBy>
  <cp:revision>514</cp:revision>
  <dcterms:created xsi:type="dcterms:W3CDTF">2022-08-21T19:40:00Z</dcterms:created>
  <dcterms:modified xsi:type="dcterms:W3CDTF">2022-09-02T03:19:00Z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0x01010025C8491B1E7C9340AA6C1A201E2E1954</vt:lpwstr>
  </property>
  <property fmtid="{D5CDD505-2E9C-101B-9397-08002B2CF9AE}" pid="3" name="MediaServiceImageTags">
    <vt:lpwstr/>
  </property>
</Properties>
</file>